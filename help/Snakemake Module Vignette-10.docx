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E457AC" w14:textId="1A5DE99E" w:rsidR="00D90493" w:rsidRPr="00C442EA" w:rsidRDefault="001B4F46" w:rsidP="00AC69D9">
      <w:pPr>
        <w:spacing w:after="0" w:line="240" w:lineRule="auto"/>
        <w:jc w:val="center"/>
        <w:rPr>
          <w:rStyle w:val="IntenseEmphasis"/>
        </w:rPr>
      </w:pPr>
      <w:r w:rsidRPr="00C442EA">
        <w:rPr>
          <w:rStyle w:val="IntenseEmphasis"/>
        </w:rPr>
        <w:t>Snake</w:t>
      </w:r>
      <w:r w:rsidR="00C442EA" w:rsidRPr="00C442EA">
        <w:rPr>
          <w:rStyle w:val="IntenseEmphasis"/>
        </w:rPr>
        <w:t>m</w:t>
      </w:r>
      <w:r w:rsidR="00487F71">
        <w:rPr>
          <w:rStyle w:val="IntenseEmphasis"/>
        </w:rPr>
        <w:t xml:space="preserve">ake </w:t>
      </w:r>
      <w:r w:rsidR="005F0D10">
        <w:rPr>
          <w:rStyle w:val="IntenseEmphasis"/>
        </w:rPr>
        <w:t xml:space="preserve">Module </w:t>
      </w:r>
      <w:r w:rsidR="00487F71">
        <w:rPr>
          <w:rStyle w:val="IntenseEmphasis"/>
        </w:rPr>
        <w:t>Vignette: Intro to Pipelines</w:t>
      </w:r>
    </w:p>
    <w:p w14:paraId="630443B7" w14:textId="77777777" w:rsidR="006C4870" w:rsidRDefault="006C4870" w:rsidP="00AC69D9">
      <w:pPr>
        <w:spacing w:after="0" w:line="240" w:lineRule="auto"/>
      </w:pPr>
    </w:p>
    <w:p w14:paraId="35A6A257" w14:textId="77777777" w:rsidR="006C4870" w:rsidRDefault="006C4870" w:rsidP="00AC69D9">
      <w:pPr>
        <w:spacing w:after="0" w:line="240" w:lineRule="auto"/>
      </w:pPr>
    </w:p>
    <w:p w14:paraId="54AEBBCC" w14:textId="466D9240" w:rsidR="006C4870" w:rsidRDefault="006C4870" w:rsidP="00AC69D9">
      <w:pPr>
        <w:spacing w:after="0" w:line="240" w:lineRule="auto"/>
      </w:pPr>
      <w:r w:rsidRPr="00C442EA">
        <w:rPr>
          <w:rStyle w:val="BookTitle"/>
        </w:rPr>
        <w:tab/>
        <w:t>The following documentation is to be used as an introduction to the understanding and developm</w:t>
      </w:r>
      <w:r w:rsidR="005F0D10">
        <w:rPr>
          <w:rStyle w:val="BookTitle"/>
        </w:rPr>
        <w:t>ent of Snakemake based pipeline modules</w:t>
      </w:r>
      <w:r w:rsidRPr="00C442EA">
        <w:rPr>
          <w:rStyle w:val="BookTitle"/>
        </w:rPr>
        <w:t xml:space="preserve"> which are run on a Sun Grid Engine </w:t>
      </w:r>
      <w:r w:rsidR="000235C3">
        <w:rPr>
          <w:rStyle w:val="BookTitle"/>
        </w:rPr>
        <w:t>(CentOS5)</w:t>
      </w:r>
      <w:r w:rsidR="00AE046A">
        <w:rPr>
          <w:rStyle w:val="BookTitle"/>
        </w:rPr>
        <w:t xml:space="preserve"> and support </w:t>
      </w:r>
      <w:r w:rsidR="000235C3">
        <w:rPr>
          <w:rStyle w:val="BookTitle"/>
        </w:rPr>
        <w:t>in P</w:t>
      </w:r>
      <w:r w:rsidRPr="00C442EA">
        <w:rPr>
          <w:rStyle w:val="BookTitle"/>
        </w:rPr>
        <w:t xml:space="preserve">ython </w:t>
      </w:r>
      <w:r w:rsidR="000235C3">
        <w:rPr>
          <w:rStyle w:val="BookTitle"/>
        </w:rPr>
        <w:t>(3.5.1)</w:t>
      </w:r>
      <w:r w:rsidRPr="00C442EA">
        <w:rPr>
          <w:rStyle w:val="BookTitle"/>
        </w:rPr>
        <w:t>.</w:t>
      </w:r>
    </w:p>
    <w:p w14:paraId="4E6752EE" w14:textId="77777777" w:rsidR="006C4870" w:rsidRDefault="006C4870" w:rsidP="00AC69D9">
      <w:pPr>
        <w:spacing w:after="0" w:line="240" w:lineRule="auto"/>
      </w:pPr>
    </w:p>
    <w:p w14:paraId="6CE55BC9" w14:textId="77777777" w:rsidR="006C4870" w:rsidRDefault="006C4870" w:rsidP="00AC69D9">
      <w:pPr>
        <w:spacing w:after="0" w:line="240" w:lineRule="auto"/>
      </w:pPr>
    </w:p>
    <w:p w14:paraId="35FF1A5E" w14:textId="77777777" w:rsidR="006C4870" w:rsidRDefault="006C4870" w:rsidP="006C4870">
      <w:pPr>
        <w:spacing w:after="0" w:line="240" w:lineRule="auto"/>
        <w:jc w:val="center"/>
      </w:pPr>
      <w:r>
        <w:t xml:space="preserve">Written By: Tim </w:t>
      </w:r>
      <w:proofErr w:type="spellStart"/>
      <w:r>
        <w:t>Boyarski</w:t>
      </w:r>
      <w:proofErr w:type="spellEnd"/>
      <w:r>
        <w:t>, BSc</w:t>
      </w:r>
    </w:p>
    <w:p w14:paraId="16A354CE" w14:textId="77777777" w:rsidR="006C4870" w:rsidRDefault="006C4870" w:rsidP="006C4870">
      <w:pPr>
        <w:spacing w:after="0" w:line="240" w:lineRule="auto"/>
        <w:jc w:val="center"/>
      </w:pPr>
      <w:r>
        <w:t>With assistance from: Lauren Chong, MSc</w:t>
      </w:r>
    </w:p>
    <w:p w14:paraId="12F90F59" w14:textId="77777777" w:rsidR="006C4870" w:rsidRDefault="006C4870" w:rsidP="006C4870">
      <w:pPr>
        <w:spacing w:after="0" w:line="240" w:lineRule="auto"/>
        <w:jc w:val="center"/>
      </w:pPr>
      <w:r>
        <w:t>For: BC Cancer Agency – Lymphoid Cancer Research</w:t>
      </w:r>
    </w:p>
    <w:p w14:paraId="77CE78C2" w14:textId="494F338F" w:rsidR="006C4870" w:rsidRDefault="00B85D1A" w:rsidP="006C4870">
      <w:pPr>
        <w:spacing w:after="0" w:line="240" w:lineRule="auto"/>
        <w:jc w:val="center"/>
      </w:pPr>
      <w:r>
        <w:t>Date of: March 28</w:t>
      </w:r>
      <w:r w:rsidR="005F0D10" w:rsidRPr="005F0D10">
        <w:rPr>
          <w:vertAlign w:val="superscript"/>
        </w:rPr>
        <w:t>th</w:t>
      </w:r>
      <w:r w:rsidR="006C4870">
        <w:t>, 2017</w:t>
      </w:r>
    </w:p>
    <w:p w14:paraId="46FBA9DB" w14:textId="77777777" w:rsidR="006C4870" w:rsidRDefault="006C4870" w:rsidP="00AC69D9">
      <w:pPr>
        <w:spacing w:after="0" w:line="240" w:lineRule="auto"/>
      </w:pPr>
    </w:p>
    <w:sdt>
      <w:sdtPr>
        <w:rPr>
          <w:rFonts w:asciiTheme="minorHAnsi" w:eastAsiaTheme="minorHAnsi" w:hAnsiTheme="minorHAnsi" w:cstheme="minorBidi"/>
          <w:color w:val="auto"/>
          <w:sz w:val="22"/>
          <w:szCs w:val="22"/>
          <w:lang w:val="en-CA"/>
        </w:rPr>
        <w:id w:val="-1892643567"/>
        <w:docPartObj>
          <w:docPartGallery w:val="Table of Contents"/>
          <w:docPartUnique/>
        </w:docPartObj>
      </w:sdtPr>
      <w:sdtEndPr>
        <w:rPr>
          <w:b/>
          <w:bCs/>
          <w:noProof/>
        </w:rPr>
      </w:sdtEndPr>
      <w:sdtContent>
        <w:p w14:paraId="3FB0084E" w14:textId="77777777" w:rsidR="005C6E3B" w:rsidRDefault="005C6E3B">
          <w:pPr>
            <w:pStyle w:val="TOCHeading"/>
          </w:pPr>
          <w:r>
            <w:t>Contents</w:t>
          </w:r>
        </w:p>
        <w:p w14:paraId="2C3D87DC" w14:textId="77777777" w:rsidR="007F7676" w:rsidRDefault="005C6E3B">
          <w:pPr>
            <w:pStyle w:val="TOC2"/>
            <w:tabs>
              <w:tab w:val="left" w:pos="720"/>
              <w:tab w:val="right" w:leader="dot" w:pos="10790"/>
            </w:tabs>
            <w:rPr>
              <w:rFonts w:eastAsiaTheme="minorEastAsia"/>
              <w:noProof/>
              <w:sz w:val="24"/>
              <w:szCs w:val="24"/>
              <w:lang w:val="en-US"/>
            </w:rPr>
          </w:pPr>
          <w:r>
            <w:fldChar w:fldCharType="begin"/>
          </w:r>
          <w:r>
            <w:instrText xml:space="preserve"> TOC \o "1-3" \h \z \u </w:instrText>
          </w:r>
          <w:r>
            <w:fldChar w:fldCharType="separate"/>
          </w:r>
          <w:hyperlink w:anchor="_Toc479769562" w:history="1">
            <w:r w:rsidR="007F7676" w:rsidRPr="00E430F0">
              <w:rPr>
                <w:rStyle w:val="Hyperlink"/>
                <w:noProof/>
              </w:rPr>
              <w:t>I.</w:t>
            </w:r>
            <w:r w:rsidR="007F7676">
              <w:rPr>
                <w:rFonts w:eastAsiaTheme="minorEastAsia"/>
                <w:noProof/>
                <w:sz w:val="24"/>
                <w:szCs w:val="24"/>
                <w:lang w:val="en-US"/>
              </w:rPr>
              <w:tab/>
            </w:r>
            <w:r w:rsidR="007F7676" w:rsidRPr="00E430F0">
              <w:rPr>
                <w:rStyle w:val="Hyperlink"/>
                <w:noProof/>
              </w:rPr>
              <w:t>Snakemake module organization</w:t>
            </w:r>
            <w:r w:rsidR="007F7676">
              <w:rPr>
                <w:noProof/>
                <w:webHidden/>
              </w:rPr>
              <w:tab/>
            </w:r>
            <w:r w:rsidR="007F7676">
              <w:rPr>
                <w:noProof/>
                <w:webHidden/>
              </w:rPr>
              <w:fldChar w:fldCharType="begin"/>
            </w:r>
            <w:r w:rsidR="007F7676">
              <w:rPr>
                <w:noProof/>
                <w:webHidden/>
              </w:rPr>
              <w:instrText xml:space="preserve"> PAGEREF _Toc479769562 \h </w:instrText>
            </w:r>
            <w:r w:rsidR="007F7676">
              <w:rPr>
                <w:noProof/>
                <w:webHidden/>
              </w:rPr>
            </w:r>
            <w:r w:rsidR="007F7676">
              <w:rPr>
                <w:noProof/>
                <w:webHidden/>
              </w:rPr>
              <w:fldChar w:fldCharType="separate"/>
            </w:r>
            <w:r w:rsidR="007F7676">
              <w:rPr>
                <w:noProof/>
                <w:webHidden/>
              </w:rPr>
              <w:t>2</w:t>
            </w:r>
            <w:r w:rsidR="007F7676">
              <w:rPr>
                <w:noProof/>
                <w:webHidden/>
              </w:rPr>
              <w:fldChar w:fldCharType="end"/>
            </w:r>
          </w:hyperlink>
        </w:p>
        <w:p w14:paraId="4F91BECA" w14:textId="77777777" w:rsidR="007F7676" w:rsidRDefault="00553513">
          <w:pPr>
            <w:pStyle w:val="TOC2"/>
            <w:tabs>
              <w:tab w:val="left" w:pos="720"/>
              <w:tab w:val="right" w:leader="dot" w:pos="10790"/>
            </w:tabs>
            <w:rPr>
              <w:rFonts w:eastAsiaTheme="minorEastAsia"/>
              <w:noProof/>
              <w:sz w:val="24"/>
              <w:szCs w:val="24"/>
              <w:lang w:val="en-US"/>
            </w:rPr>
          </w:pPr>
          <w:hyperlink w:anchor="_Toc479769563" w:history="1">
            <w:r w:rsidR="007F7676" w:rsidRPr="00E430F0">
              <w:rPr>
                <w:rStyle w:val="Hyperlink"/>
                <w:noProof/>
              </w:rPr>
              <w:t>II.</w:t>
            </w:r>
            <w:r w:rsidR="007F7676">
              <w:rPr>
                <w:rFonts w:eastAsiaTheme="minorEastAsia"/>
                <w:noProof/>
                <w:sz w:val="24"/>
                <w:szCs w:val="24"/>
                <w:lang w:val="en-US"/>
              </w:rPr>
              <w:tab/>
            </w:r>
            <w:r w:rsidR="007F7676" w:rsidRPr="00E430F0">
              <w:rPr>
                <w:rStyle w:val="Hyperlink"/>
                <w:noProof/>
              </w:rPr>
              <w:t>Module Design Tutorial - Overview</w:t>
            </w:r>
            <w:r w:rsidR="007F7676">
              <w:rPr>
                <w:noProof/>
                <w:webHidden/>
              </w:rPr>
              <w:tab/>
            </w:r>
            <w:r w:rsidR="007F7676">
              <w:rPr>
                <w:noProof/>
                <w:webHidden/>
              </w:rPr>
              <w:fldChar w:fldCharType="begin"/>
            </w:r>
            <w:r w:rsidR="007F7676">
              <w:rPr>
                <w:noProof/>
                <w:webHidden/>
              </w:rPr>
              <w:instrText xml:space="preserve"> PAGEREF _Toc479769563 \h </w:instrText>
            </w:r>
            <w:r w:rsidR="007F7676">
              <w:rPr>
                <w:noProof/>
                <w:webHidden/>
              </w:rPr>
            </w:r>
            <w:r w:rsidR="007F7676">
              <w:rPr>
                <w:noProof/>
                <w:webHidden/>
              </w:rPr>
              <w:fldChar w:fldCharType="separate"/>
            </w:r>
            <w:r w:rsidR="007F7676">
              <w:rPr>
                <w:noProof/>
                <w:webHidden/>
              </w:rPr>
              <w:t>3</w:t>
            </w:r>
            <w:r w:rsidR="007F7676">
              <w:rPr>
                <w:noProof/>
                <w:webHidden/>
              </w:rPr>
              <w:fldChar w:fldCharType="end"/>
            </w:r>
          </w:hyperlink>
        </w:p>
        <w:p w14:paraId="25512A3E" w14:textId="77777777" w:rsidR="007F7676" w:rsidRDefault="00553513">
          <w:pPr>
            <w:pStyle w:val="TOC2"/>
            <w:tabs>
              <w:tab w:val="left" w:pos="720"/>
              <w:tab w:val="right" w:leader="dot" w:pos="10790"/>
            </w:tabs>
            <w:rPr>
              <w:rFonts w:eastAsiaTheme="minorEastAsia"/>
              <w:noProof/>
              <w:sz w:val="24"/>
              <w:szCs w:val="24"/>
              <w:lang w:val="en-US"/>
            </w:rPr>
          </w:pPr>
          <w:hyperlink w:anchor="_Toc479769564" w:history="1">
            <w:r w:rsidR="007F7676" w:rsidRPr="00E430F0">
              <w:rPr>
                <w:rStyle w:val="Hyperlink"/>
                <w:noProof/>
              </w:rPr>
              <w:t>III.</w:t>
            </w:r>
            <w:r w:rsidR="007F7676">
              <w:rPr>
                <w:rFonts w:eastAsiaTheme="minorEastAsia"/>
                <w:noProof/>
                <w:sz w:val="24"/>
                <w:szCs w:val="24"/>
                <w:lang w:val="en-US"/>
              </w:rPr>
              <w:tab/>
            </w:r>
            <w:r w:rsidR="007F7676" w:rsidRPr="00E430F0">
              <w:rPr>
                <w:rStyle w:val="Hyperlink"/>
                <w:noProof/>
              </w:rPr>
              <w:t>Single Module Design - Intro</w:t>
            </w:r>
            <w:r w:rsidR="007F7676">
              <w:rPr>
                <w:noProof/>
                <w:webHidden/>
              </w:rPr>
              <w:tab/>
            </w:r>
            <w:r w:rsidR="007F7676">
              <w:rPr>
                <w:noProof/>
                <w:webHidden/>
              </w:rPr>
              <w:fldChar w:fldCharType="begin"/>
            </w:r>
            <w:r w:rsidR="007F7676">
              <w:rPr>
                <w:noProof/>
                <w:webHidden/>
              </w:rPr>
              <w:instrText xml:space="preserve"> PAGEREF _Toc479769564 \h </w:instrText>
            </w:r>
            <w:r w:rsidR="007F7676">
              <w:rPr>
                <w:noProof/>
                <w:webHidden/>
              </w:rPr>
            </w:r>
            <w:r w:rsidR="007F7676">
              <w:rPr>
                <w:noProof/>
                <w:webHidden/>
              </w:rPr>
              <w:fldChar w:fldCharType="separate"/>
            </w:r>
            <w:r w:rsidR="007F7676">
              <w:rPr>
                <w:noProof/>
                <w:webHidden/>
              </w:rPr>
              <w:t>4</w:t>
            </w:r>
            <w:r w:rsidR="007F7676">
              <w:rPr>
                <w:noProof/>
                <w:webHidden/>
              </w:rPr>
              <w:fldChar w:fldCharType="end"/>
            </w:r>
          </w:hyperlink>
        </w:p>
        <w:p w14:paraId="35CE64B7" w14:textId="77777777" w:rsidR="007F7676" w:rsidRDefault="00553513">
          <w:pPr>
            <w:pStyle w:val="TOC3"/>
            <w:tabs>
              <w:tab w:val="left" w:pos="960"/>
              <w:tab w:val="right" w:leader="dot" w:pos="10790"/>
            </w:tabs>
            <w:rPr>
              <w:rFonts w:eastAsiaTheme="minorEastAsia"/>
              <w:noProof/>
              <w:sz w:val="24"/>
              <w:szCs w:val="24"/>
              <w:lang w:val="en-US"/>
            </w:rPr>
          </w:pPr>
          <w:hyperlink w:anchor="_Toc479769565" w:history="1">
            <w:r w:rsidR="007F7676" w:rsidRPr="00E430F0">
              <w:rPr>
                <w:rStyle w:val="Hyperlink"/>
                <w:noProof/>
              </w:rPr>
              <w:t>IV.</w:t>
            </w:r>
            <w:r w:rsidR="007F7676">
              <w:rPr>
                <w:rFonts w:eastAsiaTheme="minorEastAsia"/>
                <w:noProof/>
                <w:sz w:val="24"/>
                <w:szCs w:val="24"/>
                <w:lang w:val="en-US"/>
              </w:rPr>
              <w:tab/>
            </w:r>
            <w:r w:rsidR="007F7676" w:rsidRPr="00E430F0">
              <w:rPr>
                <w:rStyle w:val="Hyperlink"/>
                <w:noProof/>
              </w:rPr>
              <w:t>Single Module Design - INCLUDE</w:t>
            </w:r>
            <w:r w:rsidR="007F7676">
              <w:rPr>
                <w:noProof/>
                <w:webHidden/>
              </w:rPr>
              <w:tab/>
            </w:r>
            <w:r w:rsidR="007F7676">
              <w:rPr>
                <w:noProof/>
                <w:webHidden/>
              </w:rPr>
              <w:fldChar w:fldCharType="begin"/>
            </w:r>
            <w:r w:rsidR="007F7676">
              <w:rPr>
                <w:noProof/>
                <w:webHidden/>
              </w:rPr>
              <w:instrText xml:space="preserve"> PAGEREF _Toc479769565 \h </w:instrText>
            </w:r>
            <w:r w:rsidR="007F7676">
              <w:rPr>
                <w:noProof/>
                <w:webHidden/>
              </w:rPr>
            </w:r>
            <w:r w:rsidR="007F7676">
              <w:rPr>
                <w:noProof/>
                <w:webHidden/>
              </w:rPr>
              <w:fldChar w:fldCharType="separate"/>
            </w:r>
            <w:r w:rsidR="007F7676">
              <w:rPr>
                <w:noProof/>
                <w:webHidden/>
              </w:rPr>
              <w:t>5</w:t>
            </w:r>
            <w:r w:rsidR="007F7676">
              <w:rPr>
                <w:noProof/>
                <w:webHidden/>
              </w:rPr>
              <w:fldChar w:fldCharType="end"/>
            </w:r>
          </w:hyperlink>
        </w:p>
        <w:p w14:paraId="49FA924D" w14:textId="77777777" w:rsidR="007F7676" w:rsidRDefault="00553513">
          <w:pPr>
            <w:pStyle w:val="TOC3"/>
            <w:tabs>
              <w:tab w:val="left" w:pos="960"/>
              <w:tab w:val="right" w:leader="dot" w:pos="10790"/>
            </w:tabs>
            <w:rPr>
              <w:rFonts w:eastAsiaTheme="minorEastAsia"/>
              <w:noProof/>
              <w:sz w:val="24"/>
              <w:szCs w:val="24"/>
              <w:lang w:val="en-US"/>
            </w:rPr>
          </w:pPr>
          <w:hyperlink w:anchor="_Toc479769566" w:history="1">
            <w:r w:rsidR="007F7676" w:rsidRPr="00E430F0">
              <w:rPr>
                <w:rStyle w:val="Hyperlink"/>
                <w:noProof/>
              </w:rPr>
              <w:t>V.</w:t>
            </w:r>
            <w:r w:rsidR="007F7676">
              <w:rPr>
                <w:rFonts w:eastAsiaTheme="minorEastAsia"/>
                <w:noProof/>
                <w:sz w:val="24"/>
                <w:szCs w:val="24"/>
                <w:lang w:val="en-US"/>
              </w:rPr>
              <w:tab/>
            </w:r>
            <w:r w:rsidR="007F7676" w:rsidRPr="00E430F0">
              <w:rPr>
                <w:rStyle w:val="Hyperlink"/>
                <w:noProof/>
              </w:rPr>
              <w:t>Single Module Design - PY</w:t>
            </w:r>
            <w:r w:rsidR="007F7676">
              <w:rPr>
                <w:noProof/>
                <w:webHidden/>
              </w:rPr>
              <w:tab/>
            </w:r>
            <w:r w:rsidR="007F7676">
              <w:rPr>
                <w:noProof/>
                <w:webHidden/>
              </w:rPr>
              <w:fldChar w:fldCharType="begin"/>
            </w:r>
            <w:r w:rsidR="007F7676">
              <w:rPr>
                <w:noProof/>
                <w:webHidden/>
              </w:rPr>
              <w:instrText xml:space="preserve"> PAGEREF _Toc479769566 \h </w:instrText>
            </w:r>
            <w:r w:rsidR="007F7676">
              <w:rPr>
                <w:noProof/>
                <w:webHidden/>
              </w:rPr>
            </w:r>
            <w:r w:rsidR="007F7676">
              <w:rPr>
                <w:noProof/>
                <w:webHidden/>
              </w:rPr>
              <w:fldChar w:fldCharType="separate"/>
            </w:r>
            <w:r w:rsidR="007F7676">
              <w:rPr>
                <w:noProof/>
                <w:webHidden/>
              </w:rPr>
              <w:t>9</w:t>
            </w:r>
            <w:r w:rsidR="007F7676">
              <w:rPr>
                <w:noProof/>
                <w:webHidden/>
              </w:rPr>
              <w:fldChar w:fldCharType="end"/>
            </w:r>
          </w:hyperlink>
        </w:p>
        <w:p w14:paraId="2CCB7B4D" w14:textId="77777777" w:rsidR="007F7676" w:rsidRDefault="00553513">
          <w:pPr>
            <w:pStyle w:val="TOC3"/>
            <w:tabs>
              <w:tab w:val="left" w:pos="960"/>
              <w:tab w:val="right" w:leader="dot" w:pos="10790"/>
            </w:tabs>
            <w:rPr>
              <w:rFonts w:eastAsiaTheme="minorEastAsia"/>
              <w:noProof/>
              <w:sz w:val="24"/>
              <w:szCs w:val="24"/>
              <w:lang w:val="en-US"/>
            </w:rPr>
          </w:pPr>
          <w:hyperlink w:anchor="_Toc479769567" w:history="1">
            <w:r w:rsidR="007F7676" w:rsidRPr="00E430F0">
              <w:rPr>
                <w:rStyle w:val="Hyperlink"/>
                <w:noProof/>
              </w:rPr>
              <w:t>VI.</w:t>
            </w:r>
            <w:r w:rsidR="007F7676">
              <w:rPr>
                <w:rFonts w:eastAsiaTheme="minorEastAsia"/>
                <w:noProof/>
                <w:sz w:val="24"/>
                <w:szCs w:val="24"/>
                <w:lang w:val="en-US"/>
              </w:rPr>
              <w:tab/>
            </w:r>
            <w:r w:rsidR="007F7676" w:rsidRPr="00E430F0">
              <w:rPr>
                <w:rStyle w:val="Hyperlink"/>
                <w:noProof/>
              </w:rPr>
              <w:t>Single Module Design - README</w:t>
            </w:r>
            <w:r w:rsidR="007F7676">
              <w:rPr>
                <w:noProof/>
                <w:webHidden/>
              </w:rPr>
              <w:tab/>
            </w:r>
            <w:r w:rsidR="007F7676">
              <w:rPr>
                <w:noProof/>
                <w:webHidden/>
              </w:rPr>
              <w:fldChar w:fldCharType="begin"/>
            </w:r>
            <w:r w:rsidR="007F7676">
              <w:rPr>
                <w:noProof/>
                <w:webHidden/>
              </w:rPr>
              <w:instrText xml:space="preserve"> PAGEREF _Toc479769567 \h </w:instrText>
            </w:r>
            <w:r w:rsidR="007F7676">
              <w:rPr>
                <w:noProof/>
                <w:webHidden/>
              </w:rPr>
            </w:r>
            <w:r w:rsidR="007F7676">
              <w:rPr>
                <w:noProof/>
                <w:webHidden/>
              </w:rPr>
              <w:fldChar w:fldCharType="separate"/>
            </w:r>
            <w:r w:rsidR="007F7676">
              <w:rPr>
                <w:noProof/>
                <w:webHidden/>
              </w:rPr>
              <w:t>13</w:t>
            </w:r>
            <w:r w:rsidR="007F7676">
              <w:rPr>
                <w:noProof/>
                <w:webHidden/>
              </w:rPr>
              <w:fldChar w:fldCharType="end"/>
            </w:r>
          </w:hyperlink>
        </w:p>
        <w:p w14:paraId="1545FEF5" w14:textId="77777777" w:rsidR="007F7676" w:rsidRDefault="00553513">
          <w:pPr>
            <w:pStyle w:val="TOC2"/>
            <w:tabs>
              <w:tab w:val="left" w:pos="960"/>
              <w:tab w:val="right" w:leader="dot" w:pos="10790"/>
            </w:tabs>
            <w:rPr>
              <w:rFonts w:eastAsiaTheme="minorEastAsia"/>
              <w:noProof/>
              <w:sz w:val="24"/>
              <w:szCs w:val="24"/>
              <w:lang w:val="en-US"/>
            </w:rPr>
          </w:pPr>
          <w:hyperlink w:anchor="_Toc479769568" w:history="1">
            <w:r w:rsidR="007F7676" w:rsidRPr="00E430F0">
              <w:rPr>
                <w:rStyle w:val="Hyperlink"/>
                <w:noProof/>
              </w:rPr>
              <w:t>VII.</w:t>
            </w:r>
            <w:r w:rsidR="007F7676">
              <w:rPr>
                <w:rFonts w:eastAsiaTheme="minorEastAsia"/>
                <w:noProof/>
                <w:sz w:val="24"/>
                <w:szCs w:val="24"/>
                <w:lang w:val="en-US"/>
              </w:rPr>
              <w:tab/>
            </w:r>
            <w:r w:rsidR="007F7676" w:rsidRPr="00E430F0">
              <w:rPr>
                <w:rStyle w:val="Hyperlink"/>
                <w:noProof/>
              </w:rPr>
              <w:t>Multiple Module Design - Intro</w:t>
            </w:r>
            <w:r w:rsidR="007F7676">
              <w:rPr>
                <w:noProof/>
                <w:webHidden/>
              </w:rPr>
              <w:tab/>
            </w:r>
            <w:r w:rsidR="007F7676">
              <w:rPr>
                <w:noProof/>
                <w:webHidden/>
              </w:rPr>
              <w:fldChar w:fldCharType="begin"/>
            </w:r>
            <w:r w:rsidR="007F7676">
              <w:rPr>
                <w:noProof/>
                <w:webHidden/>
              </w:rPr>
              <w:instrText xml:space="preserve"> PAGEREF _Toc479769568 \h </w:instrText>
            </w:r>
            <w:r w:rsidR="007F7676">
              <w:rPr>
                <w:noProof/>
                <w:webHidden/>
              </w:rPr>
            </w:r>
            <w:r w:rsidR="007F7676">
              <w:rPr>
                <w:noProof/>
                <w:webHidden/>
              </w:rPr>
              <w:fldChar w:fldCharType="separate"/>
            </w:r>
            <w:r w:rsidR="007F7676">
              <w:rPr>
                <w:noProof/>
                <w:webHidden/>
              </w:rPr>
              <w:t>15</w:t>
            </w:r>
            <w:r w:rsidR="007F7676">
              <w:rPr>
                <w:noProof/>
                <w:webHidden/>
              </w:rPr>
              <w:fldChar w:fldCharType="end"/>
            </w:r>
          </w:hyperlink>
        </w:p>
        <w:p w14:paraId="3952C982" w14:textId="77777777" w:rsidR="007F7676" w:rsidRDefault="00553513">
          <w:pPr>
            <w:pStyle w:val="TOC3"/>
            <w:tabs>
              <w:tab w:val="left" w:pos="1200"/>
              <w:tab w:val="right" w:leader="dot" w:pos="10790"/>
            </w:tabs>
            <w:rPr>
              <w:rFonts w:eastAsiaTheme="minorEastAsia"/>
              <w:noProof/>
              <w:sz w:val="24"/>
              <w:szCs w:val="24"/>
              <w:lang w:val="en-US"/>
            </w:rPr>
          </w:pPr>
          <w:hyperlink w:anchor="_Toc479769569" w:history="1">
            <w:r w:rsidR="007F7676" w:rsidRPr="00E430F0">
              <w:rPr>
                <w:rStyle w:val="Hyperlink"/>
                <w:noProof/>
              </w:rPr>
              <w:t>VIII.</w:t>
            </w:r>
            <w:r w:rsidR="007F7676">
              <w:rPr>
                <w:rFonts w:eastAsiaTheme="minorEastAsia"/>
                <w:noProof/>
                <w:sz w:val="24"/>
                <w:szCs w:val="24"/>
                <w:lang w:val="en-US"/>
              </w:rPr>
              <w:tab/>
            </w:r>
            <w:r w:rsidR="007F7676" w:rsidRPr="00E430F0">
              <w:rPr>
                <w:rStyle w:val="Hyperlink"/>
                <w:noProof/>
              </w:rPr>
              <w:t>Multiple Module Design - INCLUDE</w:t>
            </w:r>
            <w:r w:rsidR="007F7676">
              <w:rPr>
                <w:noProof/>
                <w:webHidden/>
              </w:rPr>
              <w:tab/>
            </w:r>
            <w:r w:rsidR="007F7676">
              <w:rPr>
                <w:noProof/>
                <w:webHidden/>
              </w:rPr>
              <w:fldChar w:fldCharType="begin"/>
            </w:r>
            <w:r w:rsidR="007F7676">
              <w:rPr>
                <w:noProof/>
                <w:webHidden/>
              </w:rPr>
              <w:instrText xml:space="preserve"> PAGEREF _Toc479769569 \h </w:instrText>
            </w:r>
            <w:r w:rsidR="007F7676">
              <w:rPr>
                <w:noProof/>
                <w:webHidden/>
              </w:rPr>
            </w:r>
            <w:r w:rsidR="007F7676">
              <w:rPr>
                <w:noProof/>
                <w:webHidden/>
              </w:rPr>
              <w:fldChar w:fldCharType="separate"/>
            </w:r>
            <w:r w:rsidR="007F7676">
              <w:rPr>
                <w:noProof/>
                <w:webHidden/>
              </w:rPr>
              <w:t>16</w:t>
            </w:r>
            <w:r w:rsidR="007F7676">
              <w:rPr>
                <w:noProof/>
                <w:webHidden/>
              </w:rPr>
              <w:fldChar w:fldCharType="end"/>
            </w:r>
          </w:hyperlink>
        </w:p>
        <w:p w14:paraId="38094529" w14:textId="77777777" w:rsidR="007F7676" w:rsidRDefault="00553513">
          <w:pPr>
            <w:pStyle w:val="TOC3"/>
            <w:tabs>
              <w:tab w:val="left" w:pos="960"/>
              <w:tab w:val="right" w:leader="dot" w:pos="10790"/>
            </w:tabs>
            <w:rPr>
              <w:rFonts w:eastAsiaTheme="minorEastAsia"/>
              <w:noProof/>
              <w:sz w:val="24"/>
              <w:szCs w:val="24"/>
              <w:lang w:val="en-US"/>
            </w:rPr>
          </w:pPr>
          <w:hyperlink w:anchor="_Toc479769570" w:history="1">
            <w:r w:rsidR="007F7676" w:rsidRPr="00E430F0">
              <w:rPr>
                <w:rStyle w:val="Hyperlink"/>
                <w:noProof/>
              </w:rPr>
              <w:t>IX.</w:t>
            </w:r>
            <w:r w:rsidR="007F7676">
              <w:rPr>
                <w:rFonts w:eastAsiaTheme="minorEastAsia"/>
                <w:noProof/>
                <w:sz w:val="24"/>
                <w:szCs w:val="24"/>
                <w:lang w:val="en-US"/>
              </w:rPr>
              <w:tab/>
            </w:r>
            <w:r w:rsidR="007F7676" w:rsidRPr="00E430F0">
              <w:rPr>
                <w:rStyle w:val="Hyperlink"/>
                <w:noProof/>
              </w:rPr>
              <w:t>Multiple Module Design - PY</w:t>
            </w:r>
            <w:r w:rsidR="007F7676">
              <w:rPr>
                <w:noProof/>
                <w:webHidden/>
              </w:rPr>
              <w:tab/>
            </w:r>
            <w:r w:rsidR="007F7676">
              <w:rPr>
                <w:noProof/>
                <w:webHidden/>
              </w:rPr>
              <w:fldChar w:fldCharType="begin"/>
            </w:r>
            <w:r w:rsidR="007F7676">
              <w:rPr>
                <w:noProof/>
                <w:webHidden/>
              </w:rPr>
              <w:instrText xml:space="preserve"> PAGEREF _Toc479769570 \h </w:instrText>
            </w:r>
            <w:r w:rsidR="007F7676">
              <w:rPr>
                <w:noProof/>
                <w:webHidden/>
              </w:rPr>
            </w:r>
            <w:r w:rsidR="007F7676">
              <w:rPr>
                <w:noProof/>
                <w:webHidden/>
              </w:rPr>
              <w:fldChar w:fldCharType="separate"/>
            </w:r>
            <w:r w:rsidR="007F7676">
              <w:rPr>
                <w:noProof/>
                <w:webHidden/>
              </w:rPr>
              <w:t>18</w:t>
            </w:r>
            <w:r w:rsidR="007F7676">
              <w:rPr>
                <w:noProof/>
                <w:webHidden/>
              </w:rPr>
              <w:fldChar w:fldCharType="end"/>
            </w:r>
          </w:hyperlink>
        </w:p>
        <w:p w14:paraId="56AF13EE" w14:textId="77777777" w:rsidR="007F7676" w:rsidRDefault="00553513">
          <w:pPr>
            <w:pStyle w:val="TOC3"/>
            <w:tabs>
              <w:tab w:val="left" w:pos="960"/>
              <w:tab w:val="right" w:leader="dot" w:pos="10790"/>
            </w:tabs>
            <w:rPr>
              <w:rFonts w:eastAsiaTheme="minorEastAsia"/>
              <w:noProof/>
              <w:sz w:val="24"/>
              <w:szCs w:val="24"/>
              <w:lang w:val="en-US"/>
            </w:rPr>
          </w:pPr>
          <w:hyperlink w:anchor="_Toc479769571" w:history="1">
            <w:r w:rsidR="007F7676" w:rsidRPr="00E430F0">
              <w:rPr>
                <w:rStyle w:val="Hyperlink"/>
                <w:noProof/>
              </w:rPr>
              <w:t>X.</w:t>
            </w:r>
            <w:r w:rsidR="007F7676">
              <w:rPr>
                <w:rFonts w:eastAsiaTheme="minorEastAsia"/>
                <w:noProof/>
                <w:sz w:val="24"/>
                <w:szCs w:val="24"/>
                <w:lang w:val="en-US"/>
              </w:rPr>
              <w:tab/>
            </w:r>
            <w:r w:rsidR="007F7676" w:rsidRPr="00E430F0">
              <w:rPr>
                <w:rStyle w:val="Hyperlink"/>
                <w:noProof/>
              </w:rPr>
              <w:t>Multiple Module Design - README</w:t>
            </w:r>
            <w:r w:rsidR="007F7676">
              <w:rPr>
                <w:noProof/>
                <w:webHidden/>
              </w:rPr>
              <w:tab/>
            </w:r>
            <w:r w:rsidR="007F7676">
              <w:rPr>
                <w:noProof/>
                <w:webHidden/>
              </w:rPr>
              <w:fldChar w:fldCharType="begin"/>
            </w:r>
            <w:r w:rsidR="007F7676">
              <w:rPr>
                <w:noProof/>
                <w:webHidden/>
              </w:rPr>
              <w:instrText xml:space="preserve"> PAGEREF _Toc479769571 \h </w:instrText>
            </w:r>
            <w:r w:rsidR="007F7676">
              <w:rPr>
                <w:noProof/>
                <w:webHidden/>
              </w:rPr>
            </w:r>
            <w:r w:rsidR="007F7676">
              <w:rPr>
                <w:noProof/>
                <w:webHidden/>
              </w:rPr>
              <w:fldChar w:fldCharType="separate"/>
            </w:r>
            <w:r w:rsidR="007F7676">
              <w:rPr>
                <w:noProof/>
                <w:webHidden/>
              </w:rPr>
              <w:t>18</w:t>
            </w:r>
            <w:r w:rsidR="007F7676">
              <w:rPr>
                <w:noProof/>
                <w:webHidden/>
              </w:rPr>
              <w:fldChar w:fldCharType="end"/>
            </w:r>
          </w:hyperlink>
        </w:p>
        <w:p w14:paraId="159C69BB" w14:textId="77777777" w:rsidR="007F7676" w:rsidRDefault="00553513">
          <w:pPr>
            <w:pStyle w:val="TOC2"/>
            <w:tabs>
              <w:tab w:val="left" w:pos="720"/>
              <w:tab w:val="right" w:leader="dot" w:pos="10790"/>
            </w:tabs>
            <w:rPr>
              <w:rFonts w:eastAsiaTheme="minorEastAsia"/>
              <w:noProof/>
              <w:sz w:val="24"/>
              <w:szCs w:val="24"/>
              <w:lang w:val="en-US"/>
            </w:rPr>
          </w:pPr>
          <w:hyperlink w:anchor="_Toc479769572" w:history="1">
            <w:r w:rsidR="007F7676" w:rsidRPr="00E430F0">
              <w:rPr>
                <w:rStyle w:val="Hyperlink"/>
                <w:noProof/>
              </w:rPr>
              <w:t>XI.</w:t>
            </w:r>
            <w:r w:rsidR="007F7676">
              <w:rPr>
                <w:rFonts w:eastAsiaTheme="minorEastAsia"/>
                <w:noProof/>
                <w:sz w:val="24"/>
                <w:szCs w:val="24"/>
                <w:lang w:val="en-US"/>
              </w:rPr>
              <w:tab/>
            </w:r>
            <w:r w:rsidR="007F7676" w:rsidRPr="00E430F0">
              <w:rPr>
                <w:rStyle w:val="Hyperlink"/>
                <w:noProof/>
              </w:rPr>
              <w:t>References</w:t>
            </w:r>
            <w:r w:rsidR="007F7676">
              <w:rPr>
                <w:noProof/>
                <w:webHidden/>
              </w:rPr>
              <w:tab/>
            </w:r>
            <w:r w:rsidR="007F7676">
              <w:rPr>
                <w:noProof/>
                <w:webHidden/>
              </w:rPr>
              <w:fldChar w:fldCharType="begin"/>
            </w:r>
            <w:r w:rsidR="007F7676">
              <w:rPr>
                <w:noProof/>
                <w:webHidden/>
              </w:rPr>
              <w:instrText xml:space="preserve"> PAGEREF _Toc479769572 \h </w:instrText>
            </w:r>
            <w:r w:rsidR="007F7676">
              <w:rPr>
                <w:noProof/>
                <w:webHidden/>
              </w:rPr>
            </w:r>
            <w:r w:rsidR="007F7676">
              <w:rPr>
                <w:noProof/>
                <w:webHidden/>
              </w:rPr>
              <w:fldChar w:fldCharType="separate"/>
            </w:r>
            <w:r w:rsidR="007F7676">
              <w:rPr>
                <w:noProof/>
                <w:webHidden/>
              </w:rPr>
              <w:t>18</w:t>
            </w:r>
            <w:r w:rsidR="007F7676">
              <w:rPr>
                <w:noProof/>
                <w:webHidden/>
              </w:rPr>
              <w:fldChar w:fldCharType="end"/>
            </w:r>
          </w:hyperlink>
        </w:p>
        <w:p w14:paraId="2C90DD5D" w14:textId="77777777" w:rsidR="007F7676" w:rsidRDefault="00553513">
          <w:pPr>
            <w:pStyle w:val="TOC2"/>
            <w:tabs>
              <w:tab w:val="left" w:pos="960"/>
              <w:tab w:val="right" w:leader="dot" w:pos="10790"/>
            </w:tabs>
            <w:rPr>
              <w:rFonts w:eastAsiaTheme="minorEastAsia"/>
              <w:noProof/>
              <w:sz w:val="24"/>
              <w:szCs w:val="24"/>
              <w:lang w:val="en-US"/>
            </w:rPr>
          </w:pPr>
          <w:hyperlink w:anchor="_Toc479769573" w:history="1">
            <w:r w:rsidR="007F7676" w:rsidRPr="00E430F0">
              <w:rPr>
                <w:rStyle w:val="Hyperlink"/>
                <w:noProof/>
              </w:rPr>
              <w:t>XII.</w:t>
            </w:r>
            <w:r w:rsidR="007F7676">
              <w:rPr>
                <w:rFonts w:eastAsiaTheme="minorEastAsia"/>
                <w:noProof/>
                <w:sz w:val="24"/>
                <w:szCs w:val="24"/>
                <w:lang w:val="en-US"/>
              </w:rPr>
              <w:tab/>
            </w:r>
            <w:r w:rsidR="007F7676" w:rsidRPr="00E430F0">
              <w:rPr>
                <w:rStyle w:val="Hyperlink"/>
                <w:noProof/>
              </w:rPr>
              <w:t>Appendices</w:t>
            </w:r>
            <w:r w:rsidR="007F7676">
              <w:rPr>
                <w:noProof/>
                <w:webHidden/>
              </w:rPr>
              <w:tab/>
            </w:r>
            <w:r w:rsidR="007F7676">
              <w:rPr>
                <w:noProof/>
                <w:webHidden/>
              </w:rPr>
              <w:fldChar w:fldCharType="begin"/>
            </w:r>
            <w:r w:rsidR="007F7676">
              <w:rPr>
                <w:noProof/>
                <w:webHidden/>
              </w:rPr>
              <w:instrText xml:space="preserve"> PAGEREF _Toc479769573 \h </w:instrText>
            </w:r>
            <w:r w:rsidR="007F7676">
              <w:rPr>
                <w:noProof/>
                <w:webHidden/>
              </w:rPr>
            </w:r>
            <w:r w:rsidR="007F7676">
              <w:rPr>
                <w:noProof/>
                <w:webHidden/>
              </w:rPr>
              <w:fldChar w:fldCharType="separate"/>
            </w:r>
            <w:r w:rsidR="007F7676">
              <w:rPr>
                <w:noProof/>
                <w:webHidden/>
              </w:rPr>
              <w:t>18</w:t>
            </w:r>
            <w:r w:rsidR="007F7676">
              <w:rPr>
                <w:noProof/>
                <w:webHidden/>
              </w:rPr>
              <w:fldChar w:fldCharType="end"/>
            </w:r>
          </w:hyperlink>
        </w:p>
        <w:p w14:paraId="479D777F" w14:textId="5E0ABDA1" w:rsidR="006C4870" w:rsidRPr="006C4870" w:rsidRDefault="005C6E3B">
          <w:pPr>
            <w:rPr>
              <w:b/>
              <w:bCs/>
              <w:noProof/>
            </w:rPr>
          </w:pPr>
          <w:r>
            <w:rPr>
              <w:b/>
              <w:bCs/>
              <w:noProof/>
            </w:rPr>
            <w:fldChar w:fldCharType="end"/>
          </w:r>
        </w:p>
      </w:sdtContent>
    </w:sdt>
    <w:p w14:paraId="5B1D3EC5" w14:textId="77777777" w:rsidR="00EE1205" w:rsidRDefault="00EE1205">
      <w:pPr>
        <w:rPr>
          <w:rFonts w:asciiTheme="majorHAnsi" w:eastAsiaTheme="majorEastAsia" w:hAnsiTheme="majorHAnsi" w:cstheme="majorBidi"/>
          <w:color w:val="385623" w:themeColor="accent6" w:themeShade="80"/>
          <w:sz w:val="26"/>
          <w:szCs w:val="26"/>
          <w:u w:val="single"/>
        </w:rPr>
      </w:pPr>
      <w:r>
        <w:br w:type="page"/>
      </w:r>
    </w:p>
    <w:p w14:paraId="7EFE254A" w14:textId="1C3C9498" w:rsidR="00CF79C8" w:rsidRDefault="00CF79C8" w:rsidP="00782ADC">
      <w:pPr>
        <w:pStyle w:val="Heading2"/>
        <w:numPr>
          <w:ilvl w:val="0"/>
          <w:numId w:val="2"/>
        </w:numPr>
        <w:ind w:left="426" w:hanging="142"/>
      </w:pPr>
      <w:bookmarkStart w:id="0" w:name="_Toc479769562"/>
      <w:r>
        <w:lastRenderedPageBreak/>
        <w:t>Snakemake module organization</w:t>
      </w:r>
      <w:bookmarkEnd w:id="0"/>
    </w:p>
    <w:p w14:paraId="76E98622" w14:textId="35E396E5" w:rsidR="005C6E3B" w:rsidRPr="00C442EA" w:rsidRDefault="005C6E3B" w:rsidP="005C6E3B">
      <w:pPr>
        <w:pStyle w:val="Quote"/>
        <w:ind w:left="720"/>
      </w:pPr>
      <w:r w:rsidRPr="00C442EA">
        <w:t>All Snakemake modules are to be stored within the modules directory. Inside the directory, modules are to be developed with the intent of high cohesion. This means that we must attempt to keep modules small and focused. Ea</w:t>
      </w:r>
      <w:r w:rsidR="00A84657">
        <w:t>ch module will have at minimum</w:t>
      </w:r>
      <w:r w:rsidRPr="00C442EA">
        <w:t xml:space="preserve"> three </w:t>
      </w:r>
      <w:r w:rsidR="00A84657">
        <w:t>files</w:t>
      </w:r>
      <w:r w:rsidR="00002A3F">
        <w:t xml:space="preserve"> (.md, .</w:t>
      </w:r>
      <w:proofErr w:type="spellStart"/>
      <w:r w:rsidR="00002A3F">
        <w:t>py</w:t>
      </w:r>
      <w:proofErr w:type="spellEnd"/>
      <w:r w:rsidR="00002A3F">
        <w:t>, and _INC</w:t>
      </w:r>
      <w:ins w:id="1" w:author="Lauren" w:date="2017-04-13T12:11:00Z">
        <w:r w:rsidR="00596E24">
          <w:t>L</w:t>
        </w:r>
      </w:ins>
      <w:r w:rsidR="00002A3F">
        <w:t xml:space="preserve">UDE). An example </w:t>
      </w:r>
      <w:r w:rsidR="00A84657">
        <w:t>structure is outlined in Figure 1 and Figure 2.</w:t>
      </w:r>
    </w:p>
    <w:p w14:paraId="0EFA8B94" w14:textId="733CCD8A" w:rsidR="0003704E" w:rsidRDefault="000F530D" w:rsidP="00915EE0">
      <w:pPr>
        <w:spacing w:after="0"/>
        <w:ind w:left="720"/>
      </w:pPr>
      <w:r>
        <w:rPr>
          <w:noProof/>
          <w:lang w:val="en-US"/>
        </w:rPr>
        <mc:AlternateContent>
          <mc:Choice Requires="wpg">
            <w:drawing>
              <wp:anchor distT="0" distB="0" distL="114300" distR="114300" simplePos="0" relativeHeight="251587584" behindDoc="0" locked="0" layoutInCell="1" allowOverlap="1" wp14:anchorId="0124EF1D" wp14:editId="0F29319B">
                <wp:simplePos x="0" y="0"/>
                <wp:positionH relativeFrom="column">
                  <wp:posOffset>283845</wp:posOffset>
                </wp:positionH>
                <wp:positionV relativeFrom="paragraph">
                  <wp:posOffset>142875</wp:posOffset>
                </wp:positionV>
                <wp:extent cx="2744470" cy="2882900"/>
                <wp:effectExtent l="0" t="0" r="0" b="12700"/>
                <wp:wrapThrough wrapText="bothSides">
                  <wp:wrapPolygon edited="0">
                    <wp:start x="0" y="0"/>
                    <wp:lineTo x="0" y="21505"/>
                    <wp:lineTo x="21390" y="21505"/>
                    <wp:lineTo x="21390" y="0"/>
                    <wp:lineTo x="0" y="0"/>
                  </wp:wrapPolygon>
                </wp:wrapThrough>
                <wp:docPr id="7" name="Group 7"/>
                <wp:cNvGraphicFramePr/>
                <a:graphic xmlns:a="http://schemas.openxmlformats.org/drawingml/2006/main">
                  <a:graphicData uri="http://schemas.microsoft.com/office/word/2010/wordprocessingGroup">
                    <wpg:wgp>
                      <wpg:cNvGrpSpPr/>
                      <wpg:grpSpPr>
                        <a:xfrm>
                          <a:off x="0" y="0"/>
                          <a:ext cx="2744470" cy="2882900"/>
                          <a:chOff x="0" y="0"/>
                          <a:chExt cx="2744470" cy="2887747"/>
                        </a:xfrm>
                      </wpg:grpSpPr>
                      <pic:pic xmlns:pic="http://schemas.openxmlformats.org/drawingml/2006/picture">
                        <pic:nvPicPr>
                          <pic:cNvPr id="3" name="Picture 3" descr="../../Desktop/Screen%20Shot%202017-03-24%20at%2011.23.20%20AM.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43835" cy="2554605"/>
                          </a:xfrm>
                          <a:prstGeom prst="rect">
                            <a:avLst/>
                          </a:prstGeom>
                          <a:noFill/>
                          <a:ln>
                            <a:noFill/>
                          </a:ln>
                        </pic:spPr>
                      </pic:pic>
                      <wps:wsp>
                        <wps:cNvPr id="5" name="Text Box 5"/>
                        <wps:cNvSpPr txBox="1"/>
                        <wps:spPr>
                          <a:xfrm>
                            <a:off x="635" y="2621047"/>
                            <a:ext cx="2743835" cy="266700"/>
                          </a:xfrm>
                          <a:prstGeom prst="rect">
                            <a:avLst/>
                          </a:prstGeom>
                          <a:solidFill>
                            <a:prstClr val="white"/>
                          </a:solidFill>
                          <a:ln>
                            <a:noFill/>
                          </a:ln>
                          <a:effectLst/>
                        </wps:spPr>
                        <wps:txbx>
                          <w:txbxContent>
                            <w:p w14:paraId="74BF0EF4" w14:textId="249D254B" w:rsidR="00553513" w:rsidRPr="00731D68" w:rsidRDefault="00553513" w:rsidP="00337351">
                              <w:pPr>
                                <w:pStyle w:val="Caption"/>
                                <w:rPr>
                                  <w:noProof/>
                                  <w:sz w:val="22"/>
                                  <w:szCs w:val="22"/>
                                </w:rPr>
                              </w:pPr>
                              <w:r>
                                <w:t xml:space="preserve">Figure </w:t>
                              </w:r>
                              <w:fldSimple w:instr=" SEQ Figure \* ARABIC ">
                                <w:r>
                                  <w:rPr>
                                    <w:noProof/>
                                  </w:rPr>
                                  <w:t>1</w:t>
                                </w:r>
                              </w:fldSimple>
                              <w:r>
                                <w:t>. Tree structure of the module directory on Genesis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124EF1D" id="Group 7" o:spid="_x0000_s1026" style="position:absolute;left:0;text-align:left;margin-left:22.35pt;margin-top:11.25pt;width:216.1pt;height:227pt;z-index:251587584;mso-width-relative:margin" coordsize="2744470,288774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Desktop/Screen%20Shot%202017-03-24%20at%2011.23.20%20AM.png" style="position:absolute;width:2743835;height:2554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n&#10;4IDCAAAA2gAAAA8AAABkcnMvZG93bnJldi54bWxEj9FqwkAURN8L/sNyBd/qJrUUia4hVqR9NfoB&#10;l+w1G8zeTbKrSfv13UKhj8PMnGG2+WRb8aDBN44VpMsEBHHldMO1gsv5+LwG4QOyxtYxKfgiD/lu&#10;9rTFTLuRT/QoQy0ihH2GCkwIXSalrwxZ9EvXEUfv6gaLIcqhlnrAMcJtK1+S5E1abDguGOzo3VB1&#10;K+9WQXFIb9f+Q79+n0bZl+5gQt3tlVrMp2IDItAU/sN/7U+tYAW/V+INkLs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65+CAwgAAANoAAAAPAAAAAAAAAAAAAAAAAJwCAABk&#10;cnMvZG93bnJldi54bWxQSwUGAAAAAAQABAD3AAAAiwMAAAAA&#10;">
                  <v:imagedata r:id="rId9" o:title="../../Desktop/Screen%20Shot%202017-03-24%20at%2011.23.20%20AM.png"/>
                  <v:path arrowok="t"/>
                </v:shape>
                <v:shapetype id="_x0000_t202" coordsize="21600,21600" o:spt="202" path="m0,0l0,21600,21600,21600,21600,0xe">
                  <v:stroke joinstyle="miter"/>
                  <v:path gradientshapeok="t" o:connecttype="rect"/>
                </v:shapetype>
                <v:shape id="Text Box 5" o:spid="_x0000_s1028" type="#_x0000_t202" style="position:absolute;left:635;top:2621047;width:274383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7cKnxQAA&#10;ANoAAAAPAAAAZHJzL2Rvd25yZXYueG1sRI9BawIxFITvhf6H8Aq9lJqtWpGtUUQsWC/SrRdvj81z&#10;s+3mZUmyuv57UxA8DjPzDTNb9LYRJ/KhdqzgbZCBIC6drrlSsP/5fJ2CCBFZY+OYFFwowGL++DDD&#10;XLszf9OpiJVIEA45KjAxtrmUoTRkMQxcS5y8o/MWY5K+ktrjOcFtI4dZNpEWa04LBltaGSr/is4q&#10;2I0PO/PSHdfb5Xjkv/bdavJbFUo9P/XLDxCR+ngP39obreAd/q+kGyD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PtwqfFAAAA2gAAAA8AAAAAAAAAAAAAAAAAlwIAAGRycy9k&#10;b3ducmV2LnhtbFBLBQYAAAAABAAEAPUAAACJAwAAAAA=&#10;" stroked="f">
                  <v:textbox style="mso-fit-shape-to-text:t" inset="0,0,0,0">
                    <w:txbxContent>
                      <w:p w14:paraId="74BF0EF4" w14:textId="249D254B" w:rsidR="00553513" w:rsidRPr="00731D68" w:rsidRDefault="00553513" w:rsidP="00337351">
                        <w:pPr>
                          <w:pStyle w:val="Caption"/>
                          <w:rPr>
                            <w:noProof/>
                            <w:sz w:val="22"/>
                            <w:szCs w:val="22"/>
                          </w:rPr>
                        </w:pPr>
                        <w:r>
                          <w:t xml:space="preserve">Figure </w:t>
                        </w:r>
                        <w:fldSimple w:instr=" SEQ Figure \* ARABIC ">
                          <w:r>
                            <w:rPr>
                              <w:noProof/>
                            </w:rPr>
                            <w:t>1</w:t>
                          </w:r>
                        </w:fldSimple>
                        <w:r>
                          <w:t>. Tree structure of the module directory on Genesis</w:t>
                        </w:r>
                      </w:p>
                    </w:txbxContent>
                  </v:textbox>
                </v:shape>
                <w10:wrap type="through"/>
              </v:group>
            </w:pict>
          </mc:Fallback>
        </mc:AlternateContent>
      </w:r>
      <w:r>
        <w:rPr>
          <w:noProof/>
          <w:lang w:val="en-US"/>
        </w:rPr>
        <mc:AlternateContent>
          <mc:Choice Requires="wpg">
            <w:drawing>
              <wp:anchor distT="0" distB="0" distL="114300" distR="114300" simplePos="0" relativeHeight="251590656" behindDoc="0" locked="0" layoutInCell="1" allowOverlap="1" wp14:anchorId="48900481" wp14:editId="3A60ADE6">
                <wp:simplePos x="0" y="0"/>
                <wp:positionH relativeFrom="column">
                  <wp:posOffset>3025140</wp:posOffset>
                </wp:positionH>
                <wp:positionV relativeFrom="paragraph">
                  <wp:posOffset>142240</wp:posOffset>
                </wp:positionV>
                <wp:extent cx="3429000" cy="2895600"/>
                <wp:effectExtent l="0" t="0" r="0" b="0"/>
                <wp:wrapSquare wrapText="bothSides"/>
                <wp:docPr id="8" name="Group 8"/>
                <wp:cNvGraphicFramePr/>
                <a:graphic xmlns:a="http://schemas.openxmlformats.org/drawingml/2006/main">
                  <a:graphicData uri="http://schemas.microsoft.com/office/word/2010/wordprocessingGroup">
                    <wpg:wgp>
                      <wpg:cNvGrpSpPr/>
                      <wpg:grpSpPr>
                        <a:xfrm>
                          <a:off x="0" y="0"/>
                          <a:ext cx="3429000" cy="2895600"/>
                          <a:chOff x="0" y="0"/>
                          <a:chExt cx="3429635" cy="2900448"/>
                        </a:xfrm>
                      </wpg:grpSpPr>
                      <wps:wsp>
                        <wps:cNvPr id="4" name="Text Box 4"/>
                        <wps:cNvSpPr txBox="1"/>
                        <wps:spPr>
                          <a:xfrm>
                            <a:off x="0" y="0"/>
                            <a:ext cx="3429635" cy="2644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1C5DE2" w14:textId="77777777" w:rsidR="00553513" w:rsidRPr="00CF79C8" w:rsidRDefault="00553513" w:rsidP="00337351">
                              <w:pPr>
                                <w:pStyle w:val="Code"/>
                                <w:ind w:left="0" w:firstLine="720"/>
                                <w:rPr>
                                  <w:highlight w:val="lightGray"/>
                                </w:rPr>
                              </w:pPr>
                              <w:r w:rsidRPr="00CF79C8">
                                <w:rPr>
                                  <w:highlight w:val="lightGray"/>
                                </w:rPr>
                                <w:t>Snakemake/modules</w:t>
                              </w:r>
                            </w:p>
                            <w:p w14:paraId="294A6704" w14:textId="77777777" w:rsidR="00553513" w:rsidRPr="00CF79C8" w:rsidRDefault="00553513" w:rsidP="00337351">
                              <w:pPr>
                                <w:pStyle w:val="Code"/>
                                <w:ind w:left="0" w:firstLine="720"/>
                                <w:rPr>
                                  <w:highlight w:val="lightGray"/>
                                </w:rPr>
                              </w:pPr>
                              <w:r w:rsidRPr="00CF79C8">
                                <w:rPr>
                                  <w:highlight w:val="lightGray"/>
                                </w:rPr>
                                <w:tab/>
                              </w:r>
                              <w:r w:rsidRPr="00CF79C8">
                                <w:rPr>
                                  <w:highlight w:val="lightGray"/>
                                </w:rPr>
                                <w:tab/>
                                <w:t>/module0</w:t>
                              </w:r>
                            </w:p>
                            <w:p w14:paraId="265EDBF9" w14:textId="77777777" w:rsidR="00553513" w:rsidRPr="00CF79C8" w:rsidRDefault="00553513"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/README.md</w:t>
                              </w:r>
                              <w:r w:rsidRPr="00CF79C8">
                                <w:rPr>
                                  <w:highlight w:val="lightGray"/>
                                </w:rPr>
                                <w:tab/>
                              </w:r>
                            </w:p>
                            <w:p w14:paraId="202998EE" w14:textId="77777777" w:rsidR="00553513" w:rsidRPr="00CF79C8" w:rsidRDefault="00553513"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/module0.py</w:t>
                              </w:r>
                            </w:p>
                            <w:p w14:paraId="76DCA226" w14:textId="77777777" w:rsidR="00553513" w:rsidRPr="00CF79C8" w:rsidRDefault="00553513"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/module0_INCLUDE</w:t>
                              </w:r>
                            </w:p>
                            <w:p w14:paraId="094574C8" w14:textId="77777777" w:rsidR="00553513" w:rsidRPr="00CF79C8" w:rsidRDefault="00553513" w:rsidP="00337351">
                              <w:pPr>
                                <w:pStyle w:val="Code"/>
                                <w:ind w:left="0" w:firstLine="720"/>
                                <w:rPr>
                                  <w:highlight w:val="lightGray"/>
                                </w:rPr>
                              </w:pPr>
                              <w:r w:rsidRPr="00CF79C8">
                                <w:rPr>
                                  <w:highlight w:val="lightGray"/>
                                </w:rPr>
                                <w:tab/>
                              </w:r>
                              <w:r w:rsidRPr="00CF79C8">
                                <w:rPr>
                                  <w:highlight w:val="lightGray"/>
                                </w:rPr>
                                <w:tab/>
                                <w:t>/module1</w:t>
                              </w:r>
                            </w:p>
                            <w:p w14:paraId="489DE290" w14:textId="77777777" w:rsidR="00553513" w:rsidRPr="00CF79C8" w:rsidRDefault="00553513"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/README.md</w:t>
                              </w:r>
                              <w:r w:rsidRPr="00CF79C8">
                                <w:rPr>
                                  <w:highlight w:val="lightGray"/>
                                </w:rPr>
                                <w:tab/>
                              </w:r>
                            </w:p>
                            <w:p w14:paraId="6C099A35" w14:textId="77777777" w:rsidR="00553513" w:rsidRPr="00CF79C8" w:rsidRDefault="00553513"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/module1.py</w:t>
                              </w:r>
                            </w:p>
                            <w:p w14:paraId="476DD2AC" w14:textId="77777777" w:rsidR="00553513" w:rsidRPr="00CF79C8" w:rsidRDefault="00553513"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/module1_INCLUDE</w:t>
                              </w:r>
                            </w:p>
                            <w:p w14:paraId="5B37EE38" w14:textId="77777777" w:rsidR="00553513" w:rsidRPr="00CF79C8" w:rsidRDefault="00553513"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/subModule1A</w:t>
                              </w:r>
                            </w:p>
                            <w:p w14:paraId="0BBABD1A" w14:textId="77777777" w:rsidR="00553513" w:rsidRPr="00CF79C8" w:rsidRDefault="00553513"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/subModule12B</w:t>
                              </w:r>
                            </w:p>
                            <w:p w14:paraId="15F5515C" w14:textId="77777777" w:rsidR="00553513" w:rsidRPr="00CF79C8" w:rsidRDefault="00553513" w:rsidP="00337351">
                              <w:pPr>
                                <w:pStyle w:val="Code"/>
                                <w:ind w:left="0" w:firstLine="720"/>
                                <w:rPr>
                                  <w:highlight w:val="lightGray"/>
                                </w:rPr>
                              </w:pPr>
                              <w:r>
                                <w:rPr>
                                  <w:highlight w:val="lightGray"/>
                                </w:rPr>
                                <w:t xml:space="preserve"> </w:t>
                              </w:r>
                              <w:r>
                                <w:rPr>
                                  <w:highlight w:val="lightGray"/>
                                </w:rPr>
                                <w:tab/>
                              </w:r>
                              <w:r>
                                <w:rPr>
                                  <w:highlight w:val="lightGray"/>
                                </w:rPr>
                                <w:tab/>
                              </w:r>
                              <w:r w:rsidRPr="00CF79C8">
                                <w:rPr>
                                  <w:highlight w:val="lightGray"/>
                                </w:rPr>
                                <w:t>…</w:t>
                              </w:r>
                              <w:r>
                                <w:rPr>
                                  <w:highlight w:val="lightGray"/>
                                </w:rPr>
                                <w:tab/>
                              </w:r>
                            </w:p>
                            <w:p w14:paraId="7F3EF1C3" w14:textId="77777777" w:rsidR="00553513" w:rsidRPr="00CF79C8" w:rsidRDefault="00553513" w:rsidP="00337351">
                              <w:pPr>
                                <w:pStyle w:val="Code"/>
                                <w:ind w:left="0" w:firstLine="720"/>
                                <w:rPr>
                                  <w:highlight w:val="lightGray"/>
                                </w:rPr>
                              </w:pPr>
                              <w:r w:rsidRPr="00CF79C8">
                                <w:rPr>
                                  <w:highlight w:val="lightGray"/>
                                </w:rPr>
                                <w:tab/>
                              </w:r>
                              <w:r w:rsidRPr="00CF79C8">
                                <w:rPr>
                                  <w:highlight w:val="lightGray"/>
                                </w:rPr>
                                <w:tab/>
                                <w:t>/</w:t>
                              </w:r>
                              <w:proofErr w:type="spellStart"/>
                              <w:r w:rsidRPr="00CF79C8">
                                <w:rPr>
                                  <w:highlight w:val="lightGray"/>
                                </w:rPr>
                                <w:t>moduleN</w:t>
                              </w:r>
                              <w:proofErr w:type="spellEnd"/>
                            </w:p>
                            <w:p w14:paraId="2CCDC0A6" w14:textId="77777777" w:rsidR="00553513" w:rsidRPr="00CF79C8" w:rsidRDefault="00553513" w:rsidP="00337351">
                              <w:pPr>
                                <w:pStyle w:val="Code"/>
                                <w:ind w:left="720"/>
                                <w:rPr>
                                  <w:highlight w:val="lightGray"/>
                                </w:rPr>
                              </w:pPr>
                              <w:r w:rsidRPr="00CF79C8">
                                <w:rPr>
                                  <w:highlight w:val="lightGray"/>
                                </w:rPr>
                                <w:tab/>
                              </w:r>
                              <w:r w:rsidRPr="00CF79C8">
                                <w:rPr>
                                  <w:highlight w:val="lightGray"/>
                                </w:rPr>
                                <w:tab/>
                              </w:r>
                              <w:r w:rsidRPr="00CF79C8">
                                <w:rPr>
                                  <w:highlight w:val="lightGray"/>
                                </w:rPr>
                                <w:tab/>
                                <w:t>/README.md</w:t>
                              </w:r>
                              <w:r w:rsidRPr="00CF79C8">
                                <w:rPr>
                                  <w:highlight w:val="lightGray"/>
                                </w:rPr>
                                <w:tab/>
                              </w:r>
                            </w:p>
                            <w:p w14:paraId="6C646F0D" w14:textId="77777777" w:rsidR="00553513" w:rsidRPr="00CF79C8" w:rsidRDefault="00553513"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/moduleN.py</w:t>
                              </w:r>
                            </w:p>
                            <w:p w14:paraId="64054240" w14:textId="370BDD4E" w:rsidR="00553513" w:rsidRDefault="00553513" w:rsidP="00915EE0">
                              <w:pPr>
                                <w:pStyle w:val="Code"/>
                                <w:ind w:left="0" w:firstLine="720"/>
                              </w:pPr>
                              <w:r w:rsidRPr="00CF79C8">
                                <w:rPr>
                                  <w:highlight w:val="lightGray"/>
                                </w:rPr>
                                <w:tab/>
                              </w:r>
                              <w:r>
                                <w:rPr>
                                  <w:highlight w:val="lightGray"/>
                                </w:rPr>
                                <w:tab/>
                              </w:r>
                              <w:r>
                                <w:rPr>
                                  <w:highlight w:val="lightGray"/>
                                </w:rPr>
                                <w:tab/>
                              </w:r>
                              <w:r w:rsidRPr="00CF79C8">
                                <w:rPr>
                                  <w:highlight w:val="lightGray"/>
                                </w:rPr>
                                <w:t>/</w:t>
                              </w:r>
                              <w:proofErr w:type="spellStart"/>
                              <w:r w:rsidRPr="00CF79C8">
                                <w:rPr>
                                  <w:highlight w:val="lightGray"/>
                                </w:rPr>
                                <w:t>moduleN_INCLUDE</w:t>
                              </w:r>
                              <w:proofErr w:type="spellEnd"/>
                            </w:p>
                            <w:p w14:paraId="690CF1DE" w14:textId="77777777" w:rsidR="00553513" w:rsidRDefault="0055351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 name="Text Box 6"/>
                        <wps:cNvSpPr txBox="1"/>
                        <wps:spPr>
                          <a:xfrm>
                            <a:off x="457835" y="2635846"/>
                            <a:ext cx="2857500" cy="264602"/>
                          </a:xfrm>
                          <a:prstGeom prst="rect">
                            <a:avLst/>
                          </a:prstGeom>
                          <a:solidFill>
                            <a:prstClr val="white"/>
                          </a:solidFill>
                          <a:ln>
                            <a:noFill/>
                          </a:ln>
                          <a:effectLst/>
                        </wps:spPr>
                        <wps:txbx>
                          <w:txbxContent>
                            <w:p w14:paraId="5599B975" w14:textId="073A75F8" w:rsidR="00553513" w:rsidRPr="00930651" w:rsidRDefault="00553513" w:rsidP="00915EE0">
                              <w:pPr>
                                <w:pStyle w:val="Caption"/>
                                <w:rPr>
                                  <w:noProof/>
                                  <w:sz w:val="22"/>
                                  <w:szCs w:val="22"/>
                                </w:rPr>
                              </w:pPr>
                              <w:r>
                                <w:t xml:space="preserve">Figure </w:t>
                              </w:r>
                              <w:fldSimple w:instr=" SEQ Figure \* ARABIC ">
                                <w:r>
                                  <w:rPr>
                                    <w:noProof/>
                                  </w:rPr>
                                  <w:t>2</w:t>
                                </w:r>
                              </w:fldSimple>
                              <w:r>
                                <w:t>. Hypothetical structure of modules directory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8900481" id="Group 8" o:spid="_x0000_s1029" style="position:absolute;left:0;text-align:left;margin-left:238.2pt;margin-top:11.2pt;width:270pt;height:228pt;z-index:251590656;mso-width-relative:margin" coordsize="3429635,29004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">
                <v:shape id="Text Box 4" o:spid="_x0000_s1030" type="#_x0000_t202" style="position:absolute;width:3429635;height:2644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K6q0wwAA&#10;ANoAAAAPAAAAZHJzL2Rvd25yZXYueG1sRI9Ba8JAFITvBf/D8gRvdWMRqdFVRCwUhGKMB4/P7DNZ&#10;zL6N2a3Gf98VCh6HmfmGmS87W4sbtd44VjAaJiCIC6cNlwoO+df7JwgfkDXWjknBgzwsF723Oaba&#10;3Tmj2z6UIkLYp6igCqFJpfRFRRb90DXE0Tu71mKIsi2lbvEe4baWH0kykRYNx4UKG1pXVFz2v1bB&#10;6sjZxlx/TrvsnJk8nya8nVyUGvS71QxEoC68wv/tb61gDM8r8QbI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K6q0wwAAANoAAAAPAAAAAAAAAAAAAAAAAJcCAABkcnMvZG93&#10;bnJldi54bWxQSwUGAAAAAAQABAD1AAAAhwMAAAAA&#10;" filled="f" stroked="f">
                  <v:textbox inset="0,0,0,0">
                    <w:txbxContent>
                      <w:p w14:paraId="261C5DE2" w14:textId="77777777" w:rsidR="00553513" w:rsidRPr="00CF79C8" w:rsidRDefault="00553513" w:rsidP="00337351">
                        <w:pPr>
                          <w:pStyle w:val="Code"/>
                          <w:ind w:left="0" w:firstLine="720"/>
                          <w:rPr>
                            <w:highlight w:val="lightGray"/>
                          </w:rPr>
                        </w:pPr>
                        <w:r w:rsidRPr="00CF79C8">
                          <w:rPr>
                            <w:highlight w:val="lightGray"/>
                          </w:rPr>
                          <w:t>Snakemake/modules</w:t>
                        </w:r>
                      </w:p>
                      <w:p w14:paraId="294A6704" w14:textId="77777777" w:rsidR="00553513" w:rsidRPr="00CF79C8" w:rsidRDefault="00553513" w:rsidP="00337351">
                        <w:pPr>
                          <w:pStyle w:val="Code"/>
                          <w:ind w:left="0" w:firstLine="720"/>
                          <w:rPr>
                            <w:highlight w:val="lightGray"/>
                          </w:rPr>
                        </w:pPr>
                        <w:r w:rsidRPr="00CF79C8">
                          <w:rPr>
                            <w:highlight w:val="lightGray"/>
                          </w:rPr>
                          <w:tab/>
                        </w:r>
                        <w:r w:rsidRPr="00CF79C8">
                          <w:rPr>
                            <w:highlight w:val="lightGray"/>
                          </w:rPr>
                          <w:tab/>
                          <w:t>/module0</w:t>
                        </w:r>
                      </w:p>
                      <w:p w14:paraId="265EDBF9" w14:textId="77777777" w:rsidR="00553513" w:rsidRPr="00CF79C8" w:rsidRDefault="00553513"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/README.md</w:t>
                        </w:r>
                        <w:r w:rsidRPr="00CF79C8">
                          <w:rPr>
                            <w:highlight w:val="lightGray"/>
                          </w:rPr>
                          <w:tab/>
                        </w:r>
                      </w:p>
                      <w:p w14:paraId="202998EE" w14:textId="77777777" w:rsidR="00553513" w:rsidRPr="00CF79C8" w:rsidRDefault="00553513"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/module0.py</w:t>
                        </w:r>
                      </w:p>
                      <w:p w14:paraId="76DCA226" w14:textId="77777777" w:rsidR="00553513" w:rsidRPr="00CF79C8" w:rsidRDefault="00553513"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/module0_INCLUDE</w:t>
                        </w:r>
                      </w:p>
                      <w:p w14:paraId="094574C8" w14:textId="77777777" w:rsidR="00553513" w:rsidRPr="00CF79C8" w:rsidRDefault="00553513" w:rsidP="00337351">
                        <w:pPr>
                          <w:pStyle w:val="Code"/>
                          <w:ind w:left="0" w:firstLine="720"/>
                          <w:rPr>
                            <w:highlight w:val="lightGray"/>
                          </w:rPr>
                        </w:pPr>
                        <w:r w:rsidRPr="00CF79C8">
                          <w:rPr>
                            <w:highlight w:val="lightGray"/>
                          </w:rPr>
                          <w:tab/>
                        </w:r>
                        <w:r w:rsidRPr="00CF79C8">
                          <w:rPr>
                            <w:highlight w:val="lightGray"/>
                          </w:rPr>
                          <w:tab/>
                          <w:t>/module1</w:t>
                        </w:r>
                      </w:p>
                      <w:p w14:paraId="489DE290" w14:textId="77777777" w:rsidR="00553513" w:rsidRPr="00CF79C8" w:rsidRDefault="00553513"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/README.md</w:t>
                        </w:r>
                        <w:r w:rsidRPr="00CF79C8">
                          <w:rPr>
                            <w:highlight w:val="lightGray"/>
                          </w:rPr>
                          <w:tab/>
                        </w:r>
                      </w:p>
                      <w:p w14:paraId="6C099A35" w14:textId="77777777" w:rsidR="00553513" w:rsidRPr="00CF79C8" w:rsidRDefault="00553513"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/module1.py</w:t>
                        </w:r>
                      </w:p>
                      <w:p w14:paraId="476DD2AC" w14:textId="77777777" w:rsidR="00553513" w:rsidRPr="00CF79C8" w:rsidRDefault="00553513"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/module1_INCLUDE</w:t>
                        </w:r>
                      </w:p>
                      <w:p w14:paraId="5B37EE38" w14:textId="77777777" w:rsidR="00553513" w:rsidRPr="00CF79C8" w:rsidRDefault="00553513"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/subModule1A</w:t>
                        </w:r>
                      </w:p>
                      <w:p w14:paraId="0BBABD1A" w14:textId="77777777" w:rsidR="00553513" w:rsidRPr="00CF79C8" w:rsidRDefault="00553513"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/subModule12B</w:t>
                        </w:r>
                      </w:p>
                      <w:p w14:paraId="15F5515C" w14:textId="77777777" w:rsidR="00553513" w:rsidRPr="00CF79C8" w:rsidRDefault="00553513" w:rsidP="00337351">
                        <w:pPr>
                          <w:pStyle w:val="Code"/>
                          <w:ind w:left="0" w:firstLine="720"/>
                          <w:rPr>
                            <w:highlight w:val="lightGray"/>
                          </w:rPr>
                        </w:pPr>
                        <w:r>
                          <w:rPr>
                            <w:highlight w:val="lightGray"/>
                          </w:rPr>
                          <w:t xml:space="preserve"> </w:t>
                        </w:r>
                        <w:r>
                          <w:rPr>
                            <w:highlight w:val="lightGray"/>
                          </w:rPr>
                          <w:tab/>
                        </w:r>
                        <w:r>
                          <w:rPr>
                            <w:highlight w:val="lightGray"/>
                          </w:rPr>
                          <w:tab/>
                        </w:r>
                        <w:r w:rsidRPr="00CF79C8">
                          <w:rPr>
                            <w:highlight w:val="lightGray"/>
                          </w:rPr>
                          <w:t>…</w:t>
                        </w:r>
                        <w:r>
                          <w:rPr>
                            <w:highlight w:val="lightGray"/>
                          </w:rPr>
                          <w:tab/>
                        </w:r>
                      </w:p>
                      <w:p w14:paraId="7F3EF1C3" w14:textId="77777777" w:rsidR="00553513" w:rsidRPr="00CF79C8" w:rsidRDefault="00553513" w:rsidP="00337351">
                        <w:pPr>
                          <w:pStyle w:val="Code"/>
                          <w:ind w:left="0" w:firstLine="720"/>
                          <w:rPr>
                            <w:highlight w:val="lightGray"/>
                          </w:rPr>
                        </w:pPr>
                        <w:r w:rsidRPr="00CF79C8">
                          <w:rPr>
                            <w:highlight w:val="lightGray"/>
                          </w:rPr>
                          <w:tab/>
                        </w:r>
                        <w:r w:rsidRPr="00CF79C8">
                          <w:rPr>
                            <w:highlight w:val="lightGray"/>
                          </w:rPr>
                          <w:tab/>
                          <w:t>/</w:t>
                        </w:r>
                        <w:proofErr w:type="spellStart"/>
                        <w:r w:rsidRPr="00CF79C8">
                          <w:rPr>
                            <w:highlight w:val="lightGray"/>
                          </w:rPr>
                          <w:t>moduleN</w:t>
                        </w:r>
                        <w:proofErr w:type="spellEnd"/>
                      </w:p>
                      <w:p w14:paraId="2CCDC0A6" w14:textId="77777777" w:rsidR="00553513" w:rsidRPr="00CF79C8" w:rsidRDefault="00553513" w:rsidP="00337351">
                        <w:pPr>
                          <w:pStyle w:val="Code"/>
                          <w:ind w:left="720"/>
                          <w:rPr>
                            <w:highlight w:val="lightGray"/>
                          </w:rPr>
                        </w:pPr>
                        <w:r w:rsidRPr="00CF79C8">
                          <w:rPr>
                            <w:highlight w:val="lightGray"/>
                          </w:rPr>
                          <w:tab/>
                        </w:r>
                        <w:r w:rsidRPr="00CF79C8">
                          <w:rPr>
                            <w:highlight w:val="lightGray"/>
                          </w:rPr>
                          <w:tab/>
                        </w:r>
                        <w:r w:rsidRPr="00CF79C8">
                          <w:rPr>
                            <w:highlight w:val="lightGray"/>
                          </w:rPr>
                          <w:tab/>
                          <w:t>/README.md</w:t>
                        </w:r>
                        <w:r w:rsidRPr="00CF79C8">
                          <w:rPr>
                            <w:highlight w:val="lightGray"/>
                          </w:rPr>
                          <w:tab/>
                        </w:r>
                      </w:p>
                      <w:p w14:paraId="6C646F0D" w14:textId="77777777" w:rsidR="00553513" w:rsidRPr="00CF79C8" w:rsidRDefault="00553513" w:rsidP="00337351">
                        <w:pPr>
                          <w:pStyle w:val="Code"/>
                          <w:ind w:left="0" w:firstLine="720"/>
                          <w:rPr>
                            <w:highlight w:val="lightGray"/>
                          </w:rPr>
                        </w:pPr>
                        <w:r w:rsidRPr="00CF79C8">
                          <w:rPr>
                            <w:highlight w:val="lightGray"/>
                          </w:rPr>
                          <w:tab/>
                        </w:r>
                        <w:r w:rsidRPr="00CF79C8">
                          <w:rPr>
                            <w:highlight w:val="lightGray"/>
                          </w:rPr>
                          <w:tab/>
                        </w:r>
                        <w:r w:rsidRPr="00CF79C8">
                          <w:rPr>
                            <w:highlight w:val="lightGray"/>
                          </w:rPr>
                          <w:tab/>
                          <w:t>/moduleN.py</w:t>
                        </w:r>
                      </w:p>
                      <w:p w14:paraId="64054240" w14:textId="370BDD4E" w:rsidR="00553513" w:rsidRDefault="00553513" w:rsidP="00915EE0">
                        <w:pPr>
                          <w:pStyle w:val="Code"/>
                          <w:ind w:left="0" w:firstLine="720"/>
                        </w:pPr>
                        <w:r w:rsidRPr="00CF79C8">
                          <w:rPr>
                            <w:highlight w:val="lightGray"/>
                          </w:rPr>
                          <w:tab/>
                        </w:r>
                        <w:r>
                          <w:rPr>
                            <w:highlight w:val="lightGray"/>
                          </w:rPr>
                          <w:tab/>
                        </w:r>
                        <w:r>
                          <w:rPr>
                            <w:highlight w:val="lightGray"/>
                          </w:rPr>
                          <w:tab/>
                        </w:r>
                        <w:r w:rsidRPr="00CF79C8">
                          <w:rPr>
                            <w:highlight w:val="lightGray"/>
                          </w:rPr>
                          <w:t>/</w:t>
                        </w:r>
                        <w:proofErr w:type="spellStart"/>
                        <w:r w:rsidRPr="00CF79C8">
                          <w:rPr>
                            <w:highlight w:val="lightGray"/>
                          </w:rPr>
                          <w:t>moduleN_INCLUDE</w:t>
                        </w:r>
                        <w:proofErr w:type="spellEnd"/>
                      </w:p>
                      <w:p w14:paraId="690CF1DE" w14:textId="77777777" w:rsidR="00553513" w:rsidRDefault="00553513"/>
                    </w:txbxContent>
                  </v:textbox>
                </v:shape>
                <v:shape id="Text Box 6" o:spid="_x0000_s1031" type="#_x0000_t202" style="position:absolute;left:457835;top:2635846;width:2857500;height:2646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1zQxQAA&#10;ANoAAAAPAAAAZHJzL2Rvd25yZXYueG1sRI9BawIxFITvQv9DeIVeRLOtspStUUQUai/SrRdvj81z&#10;s+3mZUmyuv33jSD0OMzMN8xiNdhWXMiHxrGC52kGgrhyuuFawfFrN3kFESKyxtYxKfilAKvlw2iB&#10;hXZX/qRLGWuRIBwKVGBi7AopQ2XIYpi6jjh5Z+ctxiR9LbXHa4LbVr5kWS4tNpwWDHa0MVT9lL1V&#10;cJifDmbcn7cf6/nM74/9Jv+uS6WeHof1G4hIQ/wP39vvWkEOtyvpBs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M/XNDFAAAA2gAAAA8AAAAAAAAAAAAAAAAAlwIAAGRycy9k&#10;b3ducmV2LnhtbFBLBQYAAAAABAAEAPUAAACJAwAAAAA=&#10;" stroked="f">
                  <v:textbox style="mso-fit-shape-to-text:t" inset="0,0,0,0">
                    <w:txbxContent>
                      <w:p w14:paraId="5599B975" w14:textId="073A75F8" w:rsidR="00553513" w:rsidRPr="00930651" w:rsidRDefault="00553513" w:rsidP="00915EE0">
                        <w:pPr>
                          <w:pStyle w:val="Caption"/>
                          <w:rPr>
                            <w:noProof/>
                            <w:sz w:val="22"/>
                            <w:szCs w:val="22"/>
                          </w:rPr>
                        </w:pPr>
                        <w:r>
                          <w:t xml:space="preserve">Figure </w:t>
                        </w:r>
                        <w:fldSimple w:instr=" SEQ Figure \* ARABIC ">
                          <w:r>
                            <w:rPr>
                              <w:noProof/>
                            </w:rPr>
                            <w:t>2</w:t>
                          </w:r>
                        </w:fldSimple>
                        <w:r>
                          <w:t>. Hypothetical structure of modules directory</w:t>
                        </w:r>
                      </w:p>
                    </w:txbxContent>
                  </v:textbox>
                </v:shape>
                <w10:wrap type="square"/>
              </v:group>
            </w:pict>
          </mc:Fallback>
        </mc:AlternateContent>
      </w:r>
    </w:p>
    <w:p w14:paraId="239FFF85" w14:textId="3D0D52CF" w:rsidR="00B1627A" w:rsidRDefault="00B1627A" w:rsidP="00B1627A">
      <w:pPr>
        <w:pStyle w:val="Quote"/>
        <w:ind w:left="1219" w:hanging="510"/>
      </w:pPr>
      <w:r w:rsidRPr="00915EE0">
        <w:rPr>
          <w:u w:val="single"/>
        </w:rPr>
        <w:t>Naming:</w:t>
      </w:r>
      <w:r>
        <w:t xml:space="preserve"> Modules should be named after their purpose. A </w:t>
      </w:r>
      <w:proofErr w:type="spellStart"/>
      <w:r w:rsidR="005F0385">
        <w:rPr>
          <w:i/>
        </w:rPr>
        <w:t>varS</w:t>
      </w:r>
      <w:r w:rsidRPr="005F0385">
        <w:rPr>
          <w:i/>
        </w:rPr>
        <w:t>c</w:t>
      </w:r>
      <w:r w:rsidR="005F0385">
        <w:rPr>
          <w:i/>
        </w:rPr>
        <w:t>a</w:t>
      </w:r>
      <w:r w:rsidRPr="005F0385">
        <w:rPr>
          <w:i/>
        </w:rPr>
        <w:t>n</w:t>
      </w:r>
      <w:proofErr w:type="spellEnd"/>
      <w:r>
        <w:t xml:space="preserve"> module uses </w:t>
      </w:r>
      <w:proofErr w:type="spellStart"/>
      <w:r w:rsidRPr="005F0385">
        <w:t>varScan</w:t>
      </w:r>
      <w:proofErr w:type="spellEnd"/>
      <w:r>
        <w:t xml:space="preserve">. A </w:t>
      </w:r>
      <w:proofErr w:type="spellStart"/>
      <w:r w:rsidRPr="005F0385">
        <w:rPr>
          <w:i/>
        </w:rPr>
        <w:t>reBAM</w:t>
      </w:r>
      <w:proofErr w:type="spellEnd"/>
      <w:r>
        <w:t xml:space="preserve"> module re-assembles and processes </w:t>
      </w:r>
      <w:proofErr w:type="gramStart"/>
      <w:r w:rsidR="00911BC8">
        <w:t>‘.</w:t>
      </w:r>
      <w:r>
        <w:t>BAM</w:t>
      </w:r>
      <w:proofErr w:type="gramEnd"/>
      <w:r w:rsidR="00911BC8">
        <w:t>’</w:t>
      </w:r>
      <w:r>
        <w:t xml:space="preserve"> files. The modules themselves do not need to have the word ‘mod</w:t>
      </w:r>
      <w:ins w:id="2" w:author="Lauren" w:date="2017-04-13T12:12:00Z">
        <w:r w:rsidR="00923101">
          <w:t>ule</w:t>
        </w:r>
      </w:ins>
      <w:r>
        <w:t>’ in them, it’s just used in the example above by chance.</w:t>
      </w:r>
      <w:r w:rsidR="005F0385">
        <w:t xml:space="preserve"> Sub-modules are then named by what they specifically accomplish. </w:t>
      </w:r>
      <w:proofErr w:type="spellStart"/>
      <w:r w:rsidR="005F0385" w:rsidRPr="005F0385">
        <w:rPr>
          <w:i/>
        </w:rPr>
        <w:t>sortBAM</w:t>
      </w:r>
      <w:proofErr w:type="spellEnd"/>
      <w:r w:rsidR="005F0385">
        <w:t xml:space="preserve"> sorts BAM files, </w:t>
      </w:r>
      <w:proofErr w:type="spellStart"/>
      <w:r w:rsidR="005F0385" w:rsidRPr="005F0385">
        <w:rPr>
          <w:i/>
        </w:rPr>
        <w:t>indexBAM</w:t>
      </w:r>
      <w:proofErr w:type="spellEnd"/>
      <w:r w:rsidR="005F0385">
        <w:t xml:space="preserve"> indexes </w:t>
      </w:r>
      <w:proofErr w:type="gramStart"/>
      <w:r w:rsidR="00911BC8">
        <w:t>‘.</w:t>
      </w:r>
      <w:r w:rsidR="005F0385">
        <w:t>BAM</w:t>
      </w:r>
      <w:proofErr w:type="gramEnd"/>
      <w:r w:rsidR="00911BC8">
        <w:t>’</w:t>
      </w:r>
      <w:r w:rsidR="005F0385">
        <w:t xml:space="preserve"> files, etc. </w:t>
      </w:r>
    </w:p>
    <w:p w14:paraId="4C1A55A7" w14:textId="5863B506" w:rsidR="00B1627A" w:rsidRDefault="00B1627A" w:rsidP="00B1627A">
      <w:pPr>
        <w:pStyle w:val="Quote"/>
        <w:ind w:left="1219" w:hanging="510"/>
      </w:pPr>
    </w:p>
    <w:p w14:paraId="5480E8E8" w14:textId="69DD7A73" w:rsidR="0073615C" w:rsidRDefault="00002A3F" w:rsidP="0073615C">
      <w:pPr>
        <w:pStyle w:val="Quote"/>
        <w:ind w:left="1219" w:hanging="510"/>
      </w:pPr>
      <w:r>
        <w:rPr>
          <w:u w:val="single"/>
        </w:rPr>
        <w:t>Multi-Rule</w:t>
      </w:r>
      <w:r w:rsidR="0073615C" w:rsidRPr="00915EE0">
        <w:rPr>
          <w:u w:val="single"/>
        </w:rPr>
        <w:t xml:space="preserve"> Composition:</w:t>
      </w:r>
      <w:r w:rsidR="0073615C">
        <w:t xml:space="preserve"> Complex modules are decomposed into smaller events. We highly encourage that these small events are separated into their own Snakefile. They are all included into the core ‘_INCLUDE’ file. For multi-part composition, the ‘_INCLUDE’ should only contain the ‘include’ statements and a description about the submodules included. </w:t>
      </w:r>
      <w:r w:rsidR="0073615C" w:rsidRPr="00220C5F">
        <w:rPr>
          <w:i/>
          <w:highlight w:val="yellow"/>
        </w:rPr>
        <w:t>When using submodules, there should be no rules in the ‘_INCLUDE’ file.</w:t>
      </w:r>
    </w:p>
    <w:p w14:paraId="12E5CE90" w14:textId="50318D16" w:rsidR="00CF79C8" w:rsidRDefault="00CF79C8" w:rsidP="00AC69D9">
      <w:pPr>
        <w:spacing w:after="0" w:line="240" w:lineRule="auto"/>
      </w:pPr>
    </w:p>
    <w:p w14:paraId="1881961F" w14:textId="77777777" w:rsidR="00002A3F" w:rsidRPr="00915EE0" w:rsidRDefault="00002A3F" w:rsidP="00002A3F">
      <w:pPr>
        <w:spacing w:after="0" w:line="240" w:lineRule="auto"/>
        <w:ind w:left="709"/>
        <w:rPr>
          <w:u w:val="single"/>
        </w:rPr>
      </w:pPr>
      <w:r w:rsidRPr="00915EE0">
        <w:rPr>
          <w:u w:val="single"/>
        </w:rPr>
        <w:t>Core files:</w:t>
      </w:r>
    </w:p>
    <w:p w14:paraId="39128AD3" w14:textId="77777777" w:rsidR="00C31BAC" w:rsidRDefault="00C31BAC" w:rsidP="00C31BAC">
      <w:pPr>
        <w:pStyle w:val="ListParagraph"/>
        <w:numPr>
          <w:ilvl w:val="0"/>
          <w:numId w:val="3"/>
        </w:numPr>
        <w:spacing w:after="0" w:line="240" w:lineRule="auto"/>
        <w:ind w:left="1418"/>
      </w:pPr>
      <w:r w:rsidRPr="0003704E">
        <w:rPr>
          <w:b/>
        </w:rPr>
        <w:t>README.md</w:t>
      </w:r>
      <w:r>
        <w:t xml:space="preserve"> – A read-me file written in markdown format.</w:t>
      </w:r>
    </w:p>
    <w:p w14:paraId="17648151" w14:textId="77777777" w:rsidR="00C31BAC" w:rsidRDefault="00C31BAC" w:rsidP="00C31BAC">
      <w:pPr>
        <w:pStyle w:val="ListParagraph"/>
        <w:numPr>
          <w:ilvl w:val="0"/>
          <w:numId w:val="3"/>
        </w:numPr>
        <w:spacing w:after="0" w:line="240" w:lineRule="auto"/>
        <w:ind w:left="1418"/>
      </w:pPr>
      <w:r w:rsidRPr="0003704E">
        <w:rPr>
          <w:b/>
        </w:rPr>
        <w:t>module</w:t>
      </w:r>
      <w:r>
        <w:rPr>
          <w:b/>
        </w:rPr>
        <w:t>N</w:t>
      </w:r>
      <w:r w:rsidRPr="0003704E">
        <w:rPr>
          <w:b/>
        </w:rPr>
        <w:t>.py</w:t>
      </w:r>
      <w:r>
        <w:t xml:space="preserve"> – A python script which accepts the names of the </w:t>
      </w:r>
      <w:proofErr w:type="gramStart"/>
      <w:r>
        <w:t>‘.YAML</w:t>
      </w:r>
      <w:proofErr w:type="gramEnd"/>
      <w:r>
        <w:t xml:space="preserve">’ file, ‘JSON’ file, and Snakefile. It will act as a script to populate the </w:t>
      </w:r>
      <w:proofErr w:type="gramStart"/>
      <w:r>
        <w:t>‘.YAML</w:t>
      </w:r>
      <w:proofErr w:type="gramEnd"/>
      <w:r>
        <w:t>’ file, ‘JSON’ file, and Snakefile.</w:t>
      </w:r>
    </w:p>
    <w:p w14:paraId="05C1D0E7" w14:textId="77777777" w:rsidR="00C31BAC" w:rsidRDefault="00C31BAC" w:rsidP="00C31BAC">
      <w:pPr>
        <w:pStyle w:val="ListParagraph"/>
        <w:numPr>
          <w:ilvl w:val="0"/>
          <w:numId w:val="3"/>
        </w:numPr>
        <w:spacing w:after="0" w:line="240" w:lineRule="auto"/>
        <w:ind w:left="1418"/>
      </w:pPr>
      <w:proofErr w:type="spellStart"/>
      <w:r w:rsidRPr="0003704E">
        <w:rPr>
          <w:b/>
        </w:rPr>
        <w:t>moduleN_INCLUDE</w:t>
      </w:r>
      <w:proofErr w:type="spellEnd"/>
      <w:r>
        <w:t xml:space="preserve"> – The Snakefile to be included into the pipeline. </w:t>
      </w:r>
    </w:p>
    <w:p w14:paraId="7777E48A" w14:textId="77777777" w:rsidR="00C31BAC" w:rsidRDefault="00C31BAC" w:rsidP="00C31BAC">
      <w:pPr>
        <w:pStyle w:val="ListParagraph"/>
        <w:numPr>
          <w:ilvl w:val="2"/>
          <w:numId w:val="3"/>
        </w:numPr>
        <w:spacing w:after="0" w:line="240" w:lineRule="auto"/>
      </w:pPr>
      <w:r>
        <w:rPr>
          <w:b/>
        </w:rPr>
        <w:t>Single-Rule</w:t>
      </w:r>
      <w:r w:rsidRPr="00915EE0">
        <w:t>:</w:t>
      </w:r>
      <w:r>
        <w:t xml:space="preserve"> Contains only 1 rule.</w:t>
      </w:r>
    </w:p>
    <w:p w14:paraId="4D876BEE" w14:textId="77777777" w:rsidR="00C31BAC" w:rsidRDefault="00C31BAC" w:rsidP="00C31BAC">
      <w:pPr>
        <w:pStyle w:val="ListParagraph"/>
        <w:numPr>
          <w:ilvl w:val="2"/>
          <w:numId w:val="3"/>
        </w:numPr>
        <w:spacing w:after="0" w:line="240" w:lineRule="auto"/>
      </w:pPr>
      <w:r>
        <w:rPr>
          <w:b/>
        </w:rPr>
        <w:t>Multi</w:t>
      </w:r>
      <w:r>
        <w:t>-</w:t>
      </w:r>
      <w:r w:rsidRPr="00915EE0">
        <w:rPr>
          <w:b/>
        </w:rPr>
        <w:t>Rule</w:t>
      </w:r>
      <w:r>
        <w:t>: Contains no rules. Contains submodule ‘include’ statements and a significant description for each submodule.</w:t>
      </w:r>
    </w:p>
    <w:p w14:paraId="5F447595" w14:textId="12462607" w:rsidR="00C31BAC" w:rsidRDefault="00C31BAC" w:rsidP="00C31BAC">
      <w:pPr>
        <w:pStyle w:val="ListParagraph"/>
        <w:numPr>
          <w:ilvl w:val="0"/>
          <w:numId w:val="3"/>
        </w:numPr>
        <w:spacing w:after="0" w:line="240" w:lineRule="auto"/>
        <w:ind w:left="1418"/>
      </w:pPr>
      <w:proofErr w:type="spellStart"/>
      <w:r>
        <w:rPr>
          <w:b/>
        </w:rPr>
        <w:t>subModuleA</w:t>
      </w:r>
      <w:proofErr w:type="spellEnd"/>
      <w:r>
        <w:rPr>
          <w:b/>
        </w:rPr>
        <w:t xml:space="preserve"> </w:t>
      </w:r>
      <w:r>
        <w:t xml:space="preserve">– </w:t>
      </w:r>
      <w:r w:rsidR="00EA140E">
        <w:t>Used in m</w:t>
      </w:r>
      <w:r>
        <w:t>ulti-rule</w:t>
      </w:r>
      <w:r w:rsidR="00EA140E">
        <w:t xml:space="preserve"> modules</w:t>
      </w:r>
      <w:r>
        <w:t xml:space="preserve"> only; isolating each </w:t>
      </w:r>
      <w:proofErr w:type="spellStart"/>
      <w:r w:rsidR="00EA140E">
        <w:t>subModule</w:t>
      </w:r>
      <w:proofErr w:type="spellEnd"/>
      <w:r w:rsidR="00EA140E">
        <w:t xml:space="preserve"> </w:t>
      </w:r>
      <w:r>
        <w:t xml:space="preserve">file to have only 1 rule. Add </w:t>
      </w:r>
      <w:proofErr w:type="spellStart"/>
      <w:r>
        <w:t>subModules</w:t>
      </w:r>
      <w:proofErr w:type="spellEnd"/>
      <w:r>
        <w:t xml:space="preserve"> as needed. </w:t>
      </w:r>
    </w:p>
    <w:p w14:paraId="15322715" w14:textId="20B1B0FB" w:rsidR="002724F3" w:rsidRDefault="002724F3">
      <w:pPr>
        <w:rPr>
          <w:rFonts w:asciiTheme="majorHAnsi" w:eastAsiaTheme="majorEastAsia" w:hAnsiTheme="majorHAnsi" w:cstheme="majorBidi"/>
          <w:color w:val="385623" w:themeColor="accent6" w:themeShade="80"/>
          <w:sz w:val="26"/>
          <w:szCs w:val="26"/>
          <w:u w:val="single"/>
        </w:rPr>
      </w:pPr>
      <w:r>
        <w:br w:type="page"/>
      </w:r>
    </w:p>
    <w:p w14:paraId="41F6BA07" w14:textId="40969080" w:rsidR="00E01A7F" w:rsidRDefault="00E01A7F" w:rsidP="00E01A7F">
      <w:pPr>
        <w:pStyle w:val="Heading2"/>
        <w:numPr>
          <w:ilvl w:val="0"/>
          <w:numId w:val="2"/>
        </w:numPr>
        <w:ind w:left="426" w:hanging="142"/>
      </w:pPr>
      <w:bookmarkStart w:id="3" w:name="_Toc479769563"/>
      <w:r>
        <w:lastRenderedPageBreak/>
        <w:t xml:space="preserve">Module Design </w:t>
      </w:r>
      <w:r w:rsidR="00173A29">
        <w:t>Tutorial - Overview</w:t>
      </w:r>
      <w:bookmarkEnd w:id="3"/>
    </w:p>
    <w:p w14:paraId="14155F2C" w14:textId="365F18C2" w:rsidR="00173A29" w:rsidRDefault="00173A29" w:rsidP="00E01A7F">
      <w:pPr>
        <w:keepNext/>
        <w:spacing w:after="0"/>
        <w:ind w:left="720"/>
      </w:pPr>
      <w:r>
        <w:t xml:space="preserve">The following document has been designed to provide first-hand experience developing a module for the Snakemake pipeline system. The tutorial is to reproduce the existing </w:t>
      </w:r>
      <w:r w:rsidR="008E14F5">
        <w:t xml:space="preserve">production ready </w:t>
      </w:r>
      <w:r>
        <w:t>module</w:t>
      </w:r>
      <w:r w:rsidR="008E14F5">
        <w:t xml:space="preserve"> called </w:t>
      </w:r>
      <w:proofErr w:type="spellStart"/>
      <w:r w:rsidRPr="008E14F5">
        <w:rPr>
          <w:i/>
        </w:rPr>
        <w:t>mPile</w:t>
      </w:r>
      <w:proofErr w:type="spellEnd"/>
      <w:r w:rsidR="008E14F5">
        <w:t xml:space="preserve">. The recreated </w:t>
      </w:r>
      <w:proofErr w:type="spellStart"/>
      <w:r w:rsidR="008E14F5" w:rsidRPr="008E14F5">
        <w:rPr>
          <w:i/>
        </w:rPr>
        <w:t>mPile</w:t>
      </w:r>
      <w:proofErr w:type="spellEnd"/>
      <w:r w:rsidR="008E14F5">
        <w:t xml:space="preserve"> module will be called</w:t>
      </w:r>
      <w:r>
        <w:t xml:space="preserve"> </w:t>
      </w:r>
      <w:proofErr w:type="spellStart"/>
      <w:r w:rsidRPr="008E14F5">
        <w:rPr>
          <w:i/>
        </w:rPr>
        <w:t>tPile</w:t>
      </w:r>
      <w:proofErr w:type="spellEnd"/>
      <w:r>
        <w:t>.</w:t>
      </w:r>
    </w:p>
    <w:p w14:paraId="3E831021" w14:textId="77777777" w:rsidR="00173A29" w:rsidRDefault="00173A29" w:rsidP="00E01A7F">
      <w:pPr>
        <w:keepNext/>
        <w:spacing w:after="0"/>
        <w:ind w:left="720"/>
      </w:pPr>
    </w:p>
    <w:p w14:paraId="1D69CB78" w14:textId="77777777" w:rsidR="008E14F5" w:rsidRDefault="008E14F5" w:rsidP="00E01A7F">
      <w:pPr>
        <w:keepNext/>
        <w:spacing w:after="0"/>
        <w:ind w:left="720"/>
      </w:pPr>
      <w:r>
        <w:t xml:space="preserve">A completed copy of </w:t>
      </w:r>
      <w:proofErr w:type="spellStart"/>
      <w:r w:rsidRPr="008E14F5">
        <w:rPr>
          <w:i/>
        </w:rPr>
        <w:t>tPile</w:t>
      </w:r>
      <w:proofErr w:type="spellEnd"/>
      <w:r>
        <w:t xml:space="preserve"> will be stored inside the module’s Template/ directory for the following reasons:</w:t>
      </w:r>
    </w:p>
    <w:p w14:paraId="01B0C212" w14:textId="77777777" w:rsidR="008E14F5" w:rsidRDefault="008E14F5" w:rsidP="00972561">
      <w:pPr>
        <w:pStyle w:val="ListParagraph"/>
        <w:keepNext/>
        <w:numPr>
          <w:ilvl w:val="0"/>
          <w:numId w:val="27"/>
        </w:numPr>
        <w:spacing w:after="0"/>
      </w:pPr>
      <w:r>
        <w:t>Provide quick reference to users when they are following this tutorial.</w:t>
      </w:r>
    </w:p>
    <w:p w14:paraId="4C4CCE4A" w14:textId="77777777" w:rsidR="008E14F5" w:rsidRDefault="008E14F5" w:rsidP="00972561">
      <w:pPr>
        <w:pStyle w:val="ListParagraph"/>
        <w:keepNext/>
        <w:numPr>
          <w:ilvl w:val="0"/>
          <w:numId w:val="27"/>
        </w:numPr>
        <w:spacing w:after="0"/>
      </w:pPr>
      <w:r>
        <w:t xml:space="preserve">Provide quick answers to users to utilize when they get stuck while following this tutorial. </w:t>
      </w:r>
    </w:p>
    <w:p w14:paraId="55D95CFE" w14:textId="511678D5" w:rsidR="008E14F5" w:rsidRDefault="008E14F5" w:rsidP="00972561">
      <w:pPr>
        <w:pStyle w:val="ListParagraph"/>
        <w:keepNext/>
        <w:numPr>
          <w:ilvl w:val="0"/>
          <w:numId w:val="27"/>
        </w:numPr>
        <w:spacing w:after="0"/>
      </w:pPr>
      <w:r>
        <w:t xml:space="preserve">Prevents users from accidentally editing the original </w:t>
      </w:r>
      <w:proofErr w:type="spellStart"/>
      <w:r w:rsidR="00096772">
        <w:rPr>
          <w:i/>
        </w:rPr>
        <w:t>m</w:t>
      </w:r>
      <w:r w:rsidRPr="00972561">
        <w:rPr>
          <w:i/>
        </w:rPr>
        <w:t>Pile</w:t>
      </w:r>
      <w:proofErr w:type="spellEnd"/>
      <w:r>
        <w:t xml:space="preserve"> module.</w:t>
      </w:r>
    </w:p>
    <w:p w14:paraId="5CF88020" w14:textId="77777777" w:rsidR="00173A29" w:rsidRDefault="00173A29" w:rsidP="00E01A7F">
      <w:pPr>
        <w:keepNext/>
        <w:spacing w:after="0"/>
        <w:ind w:left="720"/>
      </w:pPr>
    </w:p>
    <w:p w14:paraId="445833A0" w14:textId="4D2E4B6D" w:rsidR="00173A29" w:rsidRDefault="008E14F5" w:rsidP="00E01A7F">
      <w:pPr>
        <w:keepNext/>
        <w:spacing w:after="0"/>
        <w:ind w:left="720"/>
      </w:pPr>
      <w:r>
        <w:t xml:space="preserve">The </w:t>
      </w:r>
      <w:proofErr w:type="spellStart"/>
      <w:r w:rsidRPr="00972561">
        <w:rPr>
          <w:i/>
        </w:rPr>
        <w:t>tPile</w:t>
      </w:r>
      <w:proofErr w:type="spellEnd"/>
      <w:r>
        <w:t xml:space="preserve"> module directory will actually contain two directories. </w:t>
      </w:r>
      <w:r w:rsidR="00972561">
        <w:t xml:space="preserve">The reason </w:t>
      </w:r>
      <w:proofErr w:type="spellStart"/>
      <w:r w:rsidR="00972561" w:rsidRPr="00972561">
        <w:rPr>
          <w:i/>
        </w:rPr>
        <w:t>tPile</w:t>
      </w:r>
      <w:proofErr w:type="spellEnd"/>
      <w:r w:rsidR="00972561">
        <w:t xml:space="preserve"> has sub-directories is a result of this tutorial. </w:t>
      </w:r>
      <w:r w:rsidRPr="00972561">
        <w:rPr>
          <w:u w:val="single"/>
        </w:rPr>
        <w:t>This is atypical and no other module directory will have sub-directories.</w:t>
      </w:r>
      <w:r>
        <w:t xml:space="preserve"> </w:t>
      </w:r>
      <w:r w:rsidR="00972561">
        <w:t xml:space="preserve">The directories exist to exemplify the differences </w:t>
      </w:r>
      <w:r w:rsidR="006C66FC">
        <w:t xml:space="preserve">between </w:t>
      </w:r>
      <w:r>
        <w:t>single and multiple modules systems</w:t>
      </w:r>
      <w:r w:rsidR="006C66FC">
        <w:t>.</w:t>
      </w:r>
      <w:r w:rsidR="00972561">
        <w:t xml:space="preserve"> </w:t>
      </w:r>
      <w:r w:rsidR="00C5292A">
        <w:t>A</w:t>
      </w:r>
      <w:r w:rsidR="00972561">
        <w:t>s well, it also provides context for the transition to multiple modules. Because the single module system is also available as a multiple module system users can better compare the differences in template usage and file naming.</w:t>
      </w:r>
    </w:p>
    <w:p w14:paraId="06C15F77" w14:textId="77777777" w:rsidR="00173A29" w:rsidRDefault="00173A29" w:rsidP="00E01A7F">
      <w:pPr>
        <w:keepNext/>
        <w:spacing w:after="0"/>
        <w:ind w:left="720"/>
      </w:pPr>
    </w:p>
    <w:p w14:paraId="18FC5825" w14:textId="3EA59D57" w:rsidR="00256A05" w:rsidRDefault="00256A05" w:rsidP="00E01A7F">
      <w:pPr>
        <w:keepNext/>
        <w:spacing w:after="0"/>
        <w:ind w:left="720"/>
      </w:pPr>
      <w:r>
        <w:t xml:space="preserve">** NOTE ** If you were wondering ‘t’ in </w:t>
      </w:r>
      <w:proofErr w:type="spellStart"/>
      <w:r w:rsidRPr="00256A05">
        <w:rPr>
          <w:i/>
        </w:rPr>
        <w:t>tPile</w:t>
      </w:r>
      <w:proofErr w:type="spellEnd"/>
      <w:r>
        <w:t xml:space="preserve"> stands for tutorial. I don’t know what the ‘m’ is in </w:t>
      </w:r>
      <w:proofErr w:type="spellStart"/>
      <w:r w:rsidRPr="00256A05">
        <w:rPr>
          <w:i/>
        </w:rPr>
        <w:t>mPile</w:t>
      </w:r>
      <w:proofErr w:type="spellEnd"/>
      <w:r>
        <w:t>.</w:t>
      </w:r>
    </w:p>
    <w:p w14:paraId="0A55720C" w14:textId="662D1F14" w:rsidR="00972561" w:rsidRDefault="00972561" w:rsidP="00972561">
      <w:pPr>
        <w:keepNext/>
        <w:spacing w:after="0"/>
        <w:ind w:left="720"/>
      </w:pPr>
      <w:r>
        <w:t xml:space="preserve">** NOTE ** The directory </w:t>
      </w:r>
      <w:proofErr w:type="spellStart"/>
      <w:r w:rsidRPr="00972561">
        <w:rPr>
          <w:i/>
        </w:rPr>
        <w:t>tPile</w:t>
      </w:r>
      <w:proofErr w:type="spellEnd"/>
      <w:r>
        <w:t xml:space="preserve"> may not appear in all screenshots of the Template/ directory.</w:t>
      </w:r>
    </w:p>
    <w:p w14:paraId="6F13DB61" w14:textId="3A7E2D83" w:rsidR="00972561" w:rsidRDefault="006E6E21" w:rsidP="00E01A7F">
      <w:pPr>
        <w:keepNext/>
        <w:spacing w:after="0"/>
        <w:ind w:left="720"/>
      </w:pPr>
      <w:r>
        <w:t xml:space="preserve">** NOTE ** If developing non-tutorial modules and copying the Template/ directory, </w:t>
      </w:r>
      <w:proofErr w:type="spellStart"/>
      <w:r>
        <w:rPr>
          <w:i/>
        </w:rPr>
        <w:t>tPile</w:t>
      </w:r>
      <w:proofErr w:type="spellEnd"/>
      <w:r>
        <w:t xml:space="preserve"> can </w:t>
      </w:r>
      <w:r w:rsidR="00972561">
        <w:t>be deleted</w:t>
      </w:r>
      <w:r>
        <w:t>.</w:t>
      </w:r>
    </w:p>
    <w:p w14:paraId="796F2EE5" w14:textId="77777777" w:rsidR="00972561" w:rsidRDefault="00972561" w:rsidP="00E01A7F">
      <w:pPr>
        <w:keepNext/>
        <w:spacing w:after="0"/>
        <w:ind w:left="720"/>
      </w:pPr>
    </w:p>
    <w:p w14:paraId="3CB6ABED" w14:textId="52E6ADD4" w:rsidR="00972561" w:rsidRDefault="00972561" w:rsidP="00E01A7F">
      <w:pPr>
        <w:keepNext/>
        <w:spacing w:after="0"/>
        <w:ind w:left="720"/>
      </w:pPr>
      <w:r>
        <w:t xml:space="preserve">An example of the directory structure of the </w:t>
      </w:r>
      <w:proofErr w:type="spellStart"/>
      <w:r w:rsidRPr="00972561">
        <w:rPr>
          <w:i/>
        </w:rPr>
        <w:t>tPile</w:t>
      </w:r>
      <w:proofErr w:type="spellEnd"/>
      <w:r>
        <w:t xml:space="preserve"> module can be seen in Figure 3.</w:t>
      </w:r>
    </w:p>
    <w:p w14:paraId="76A77FCB" w14:textId="630C2786" w:rsidR="00E66371" w:rsidRDefault="00E66371" w:rsidP="00E01A7F">
      <w:pPr>
        <w:keepNext/>
        <w:spacing w:after="0"/>
        <w:ind w:left="720"/>
      </w:pPr>
    </w:p>
    <w:p w14:paraId="758DAF90" w14:textId="5E27EC45" w:rsidR="003164E0" w:rsidRDefault="006E6E21" w:rsidP="003164E0">
      <w:r>
        <w:rPr>
          <w:noProof/>
          <w:lang w:val="en-US"/>
        </w:rPr>
        <mc:AlternateContent>
          <mc:Choice Requires="wps">
            <w:drawing>
              <wp:anchor distT="0" distB="0" distL="114300" distR="114300" simplePos="0" relativeHeight="251848704" behindDoc="0" locked="0" layoutInCell="1" allowOverlap="1" wp14:anchorId="3C9FFCB7" wp14:editId="29FC18F0">
                <wp:simplePos x="0" y="0"/>
                <wp:positionH relativeFrom="column">
                  <wp:posOffset>1308100</wp:posOffset>
                </wp:positionH>
                <wp:positionV relativeFrom="paragraph">
                  <wp:posOffset>2694940</wp:posOffset>
                </wp:positionV>
                <wp:extent cx="3769360" cy="405765"/>
                <wp:effectExtent l="0" t="0" r="0" b="0"/>
                <wp:wrapThrough wrapText="bothSides">
                  <wp:wrapPolygon edited="0">
                    <wp:start x="0" y="0"/>
                    <wp:lineTo x="0" y="0"/>
                    <wp:lineTo x="0" y="0"/>
                  </wp:wrapPolygon>
                </wp:wrapThrough>
                <wp:docPr id="26" name="Text Box 26"/>
                <wp:cNvGraphicFramePr/>
                <a:graphic xmlns:a="http://schemas.openxmlformats.org/drawingml/2006/main">
                  <a:graphicData uri="http://schemas.microsoft.com/office/word/2010/wordprocessingShape">
                    <wps:wsp>
                      <wps:cNvSpPr txBox="1"/>
                      <wps:spPr>
                        <a:xfrm>
                          <a:off x="0" y="0"/>
                          <a:ext cx="3769360" cy="405765"/>
                        </a:xfrm>
                        <a:prstGeom prst="rect">
                          <a:avLst/>
                        </a:prstGeom>
                        <a:solidFill>
                          <a:prstClr val="white"/>
                        </a:solidFill>
                        <a:ln>
                          <a:noFill/>
                        </a:ln>
                        <a:effectLst/>
                      </wps:spPr>
                      <wps:txbx>
                        <w:txbxContent>
                          <w:p w14:paraId="5CEF71C7" w14:textId="07BBE9C0" w:rsidR="00553513" w:rsidRPr="00C56203" w:rsidRDefault="00553513" w:rsidP="006E6E21">
                            <w:pPr>
                              <w:pStyle w:val="Caption"/>
                              <w:rPr>
                                <w:noProof/>
                                <w:sz w:val="22"/>
                                <w:szCs w:val="22"/>
                              </w:rPr>
                            </w:pPr>
                            <w:r>
                              <w:t xml:space="preserve">Figure </w:t>
                            </w:r>
                            <w:fldSimple w:instr=" SEQ Figure \* ARABIC ">
                              <w:r>
                                <w:rPr>
                                  <w:noProof/>
                                </w:rPr>
                                <w:t>3</w:t>
                              </w:r>
                            </w:fldSimple>
                            <w:r>
                              <w:t>. VIM screenshot of the current Template/ directory setup on Genesis. Note that the Template/ directory contains an answer key for this tutorial.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FFCB7" id="Text Box 26" o:spid="_x0000_s1032" type="#_x0000_t202" style="position:absolute;margin-left:103pt;margin-top:212.2pt;width:296.8pt;height:31.9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" stroked="f">
                <v:textbox style="mso-fit-shape-to-text:t" inset="0,0,0,0">
                  <w:txbxContent>
                    <w:p w14:paraId="5CEF71C7" w14:textId="07BBE9C0" w:rsidR="00553513" w:rsidRPr="00C56203" w:rsidRDefault="00553513" w:rsidP="006E6E21">
                      <w:pPr>
                        <w:pStyle w:val="Caption"/>
                        <w:rPr>
                          <w:noProof/>
                          <w:sz w:val="22"/>
                          <w:szCs w:val="22"/>
                        </w:rPr>
                      </w:pPr>
                      <w:r>
                        <w:t xml:space="preserve">Figure </w:t>
                      </w:r>
                      <w:fldSimple w:instr=" SEQ Figure \* ARABIC ">
                        <w:r>
                          <w:rPr>
                            <w:noProof/>
                          </w:rPr>
                          <w:t>3</w:t>
                        </w:r>
                      </w:fldSimple>
                      <w:r>
                        <w:t>. VIM screenshot of the current Template/ directory setup on Genesis. Note that the Template/ directory contains an answer key for this tutorial.</w:t>
                      </w:r>
                    </w:p>
                  </w:txbxContent>
                </v:textbox>
                <w10:wrap type="through"/>
              </v:shape>
            </w:pict>
          </mc:Fallback>
        </mc:AlternateContent>
      </w:r>
      <w:r w:rsidR="00256A05">
        <w:rPr>
          <w:noProof/>
          <w:lang w:val="en-US"/>
        </w:rPr>
        <w:drawing>
          <wp:anchor distT="0" distB="0" distL="114300" distR="114300" simplePos="0" relativeHeight="251846656" behindDoc="1" locked="0" layoutInCell="1" allowOverlap="1" wp14:anchorId="66B98859" wp14:editId="4755747F">
            <wp:simplePos x="0" y="0"/>
            <wp:positionH relativeFrom="column">
              <wp:posOffset>1308573</wp:posOffset>
            </wp:positionH>
            <wp:positionV relativeFrom="paragraph">
              <wp:posOffset>78321</wp:posOffset>
            </wp:positionV>
            <wp:extent cx="3769833" cy="2560308"/>
            <wp:effectExtent l="0" t="0" r="0" b="5715"/>
            <wp:wrapNone/>
            <wp:docPr id="25" name="Picture 25" descr="../../Desktop/Screen%20Shot%202017-04-12%20at%201.56.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4-12%20at%201.56.16%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69833" cy="25603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D8E4F" w14:textId="77777777" w:rsidR="003164E0" w:rsidRDefault="003164E0" w:rsidP="003164E0"/>
    <w:p w14:paraId="23D97392" w14:textId="77777777" w:rsidR="003164E0" w:rsidRDefault="003164E0" w:rsidP="003164E0"/>
    <w:p w14:paraId="68338014" w14:textId="77777777" w:rsidR="003164E0" w:rsidRDefault="003164E0" w:rsidP="003164E0"/>
    <w:p w14:paraId="1AC56984" w14:textId="77777777" w:rsidR="003164E0" w:rsidRDefault="003164E0" w:rsidP="003164E0"/>
    <w:p w14:paraId="226DB629" w14:textId="77777777" w:rsidR="003164E0" w:rsidRDefault="003164E0" w:rsidP="003164E0"/>
    <w:p w14:paraId="65F20820" w14:textId="77777777" w:rsidR="003164E0" w:rsidRDefault="003164E0" w:rsidP="003164E0"/>
    <w:p w14:paraId="112EAD89" w14:textId="77777777" w:rsidR="003164E0" w:rsidRDefault="003164E0" w:rsidP="003164E0"/>
    <w:p w14:paraId="46C4288D" w14:textId="77777777" w:rsidR="003164E0" w:rsidRDefault="003164E0" w:rsidP="003164E0"/>
    <w:p w14:paraId="0988BFC9" w14:textId="77777777" w:rsidR="003164E0" w:rsidRDefault="003164E0" w:rsidP="003164E0"/>
    <w:p w14:paraId="5E322C21" w14:textId="77777777" w:rsidR="003164E0" w:rsidRDefault="003164E0" w:rsidP="003164E0"/>
    <w:p w14:paraId="40121005" w14:textId="27C2C1B3" w:rsidR="007B01F5" w:rsidRDefault="005F0D10" w:rsidP="00782ADC">
      <w:pPr>
        <w:pStyle w:val="Heading2"/>
        <w:numPr>
          <w:ilvl w:val="0"/>
          <w:numId w:val="2"/>
        </w:numPr>
        <w:ind w:left="426" w:hanging="142"/>
      </w:pPr>
      <w:bookmarkStart w:id="4" w:name="_Toc479769564"/>
      <w:r>
        <w:lastRenderedPageBreak/>
        <w:t>Single Module Design</w:t>
      </w:r>
      <w:r w:rsidR="005B5218">
        <w:t xml:space="preserve"> - Intro</w:t>
      </w:r>
      <w:bookmarkEnd w:id="4"/>
    </w:p>
    <w:p w14:paraId="21DB2D85" w14:textId="77777777" w:rsidR="00B43C52" w:rsidRDefault="005F0D10" w:rsidP="005F0D10">
      <w:pPr>
        <w:keepNext/>
        <w:spacing w:after="0"/>
        <w:ind w:left="720"/>
      </w:pPr>
      <w:r>
        <w:t xml:space="preserve">A key focus of module design is cohesion, keeping modules small and focused. </w:t>
      </w:r>
    </w:p>
    <w:p w14:paraId="635C42D7" w14:textId="4812271A" w:rsidR="00E56D47" w:rsidRDefault="00E56D47" w:rsidP="00E56D47">
      <w:pPr>
        <w:pStyle w:val="ListParagraph"/>
        <w:keepNext/>
        <w:numPr>
          <w:ilvl w:val="0"/>
          <w:numId w:val="19"/>
        </w:numPr>
        <w:spacing w:after="0"/>
        <w:ind w:left="1418" w:hanging="425"/>
      </w:pPr>
      <w:r>
        <w:t>Primary</w:t>
      </w:r>
      <w:r w:rsidR="00B43C52">
        <w:t xml:space="preserve"> </w:t>
      </w:r>
      <w:r w:rsidR="005F0D10">
        <w:t>calls</w:t>
      </w:r>
      <w:r w:rsidR="009F2B42">
        <w:t>, those which run programs,</w:t>
      </w:r>
      <w:r w:rsidR="005F0D10">
        <w:t xml:space="preserve"> should all be sep</w:t>
      </w:r>
      <w:r w:rsidR="00B43C52">
        <w:t>arated into a different module</w:t>
      </w:r>
      <w:r w:rsidR="002F1112">
        <w:t>.</w:t>
      </w:r>
    </w:p>
    <w:p w14:paraId="1634C978" w14:textId="041071E3" w:rsidR="00E56D47" w:rsidRDefault="00E56D47" w:rsidP="00E56D47">
      <w:pPr>
        <w:pStyle w:val="ListParagraph"/>
        <w:keepNext/>
        <w:numPr>
          <w:ilvl w:val="0"/>
          <w:numId w:val="19"/>
        </w:numPr>
        <w:spacing w:after="0"/>
        <w:ind w:left="1418" w:hanging="425"/>
      </w:pPr>
      <w:r>
        <w:t xml:space="preserve">Secondary </w:t>
      </w:r>
      <w:r w:rsidR="00B43C52">
        <w:t>calls</w:t>
      </w:r>
      <w:r w:rsidR="009F2B42">
        <w:t>, those which</w:t>
      </w:r>
      <w:r w:rsidR="00B43C52">
        <w:t xml:space="preserve"> </w:t>
      </w:r>
      <w:r w:rsidR="005F0D10">
        <w:t xml:space="preserve">support a </w:t>
      </w:r>
      <w:r>
        <w:t xml:space="preserve">primary </w:t>
      </w:r>
      <w:r w:rsidR="00B43C52">
        <w:t>call</w:t>
      </w:r>
      <w:r w:rsidR="009F2B42">
        <w:t>,</w:t>
      </w:r>
      <w:r w:rsidR="00B43C52">
        <w:t xml:space="preserve"> </w:t>
      </w:r>
      <w:r>
        <w:t xml:space="preserve">include: </w:t>
      </w:r>
      <w:r w:rsidR="005F0D10">
        <w:t>print statements, directory c</w:t>
      </w:r>
      <w:r>
        <w:t xml:space="preserve">reation, input redirection, </w:t>
      </w:r>
      <w:r w:rsidR="005F0D10">
        <w:t>parsing commands</w:t>
      </w:r>
      <w:r>
        <w:t>, and other administrative functions</w:t>
      </w:r>
      <w:r w:rsidR="005F0D10">
        <w:t xml:space="preserve">. </w:t>
      </w:r>
    </w:p>
    <w:p w14:paraId="2090DDB4" w14:textId="77777777" w:rsidR="00B13915" w:rsidRDefault="00B13915" w:rsidP="00B13915">
      <w:pPr>
        <w:keepNext/>
        <w:spacing w:after="0"/>
        <w:ind w:firstLine="720"/>
        <w:rPr>
          <w:highlight w:val="yellow"/>
        </w:rPr>
      </w:pPr>
    </w:p>
    <w:p w14:paraId="627EA2C7" w14:textId="3324A9BF" w:rsidR="00E56D47" w:rsidRDefault="00B13915" w:rsidP="00B13915">
      <w:pPr>
        <w:keepNext/>
        <w:spacing w:after="0"/>
        <w:ind w:firstLine="720"/>
      </w:pPr>
      <w:r w:rsidRPr="00B13915">
        <w:t xml:space="preserve">The following guide explains how to build the non-chromosome splitting </w:t>
      </w:r>
      <w:proofErr w:type="spellStart"/>
      <w:r w:rsidRPr="00B13915">
        <w:t>mPile</w:t>
      </w:r>
      <w:proofErr w:type="spellEnd"/>
      <w:r w:rsidRPr="00B13915">
        <w:t xml:space="preserve"> Snakemake module.</w:t>
      </w:r>
    </w:p>
    <w:p w14:paraId="709609A5" w14:textId="77777777" w:rsidR="00B13915" w:rsidRDefault="00B13915" w:rsidP="00B13915">
      <w:pPr>
        <w:pStyle w:val="ListParagraph"/>
        <w:rPr>
          <w:highlight w:val="yellow"/>
        </w:rPr>
      </w:pPr>
    </w:p>
    <w:p w14:paraId="3EF52B9F" w14:textId="15B11907" w:rsidR="005F0D10" w:rsidRDefault="00B13915" w:rsidP="00B13915">
      <w:pPr>
        <w:pStyle w:val="ListParagraph"/>
      </w:pPr>
      <w:r>
        <w:rPr>
          <w:highlight w:val="yellow"/>
        </w:rPr>
        <w:t xml:space="preserve">**WARNING: </w:t>
      </w:r>
      <w:r w:rsidRPr="00B13915">
        <w:rPr>
          <w:highlight w:val="yellow"/>
        </w:rPr>
        <w:t>Please note this module already exists, and has already been expanded beyond a single module design. Have a colleague assist in setting up the module workspace such that following this tutorial will not replace production ready files</w:t>
      </w:r>
      <w:r w:rsidR="005A633B">
        <w:rPr>
          <w:highlight w:val="yellow"/>
        </w:rPr>
        <w:t>. This vignette is having you create a simplified version of the</w:t>
      </w:r>
      <w:r>
        <w:rPr>
          <w:highlight w:val="yellow"/>
        </w:rPr>
        <w:t xml:space="preserve"> </w:t>
      </w:r>
      <w:proofErr w:type="spellStart"/>
      <w:r>
        <w:rPr>
          <w:highlight w:val="yellow"/>
        </w:rPr>
        <w:t>mPile</w:t>
      </w:r>
      <w:proofErr w:type="spellEnd"/>
      <w:r w:rsidR="005A633B">
        <w:rPr>
          <w:highlight w:val="yellow"/>
        </w:rPr>
        <w:t>, called “</w:t>
      </w:r>
      <w:proofErr w:type="spellStart"/>
      <w:r w:rsidR="005A633B">
        <w:rPr>
          <w:highlight w:val="yellow"/>
        </w:rPr>
        <w:t>tPile</w:t>
      </w:r>
      <w:proofErr w:type="spellEnd"/>
      <w:r w:rsidR="005A633B">
        <w:rPr>
          <w:highlight w:val="yellow"/>
        </w:rPr>
        <w:t>”.</w:t>
      </w:r>
      <w:r>
        <w:t xml:space="preserve"> </w:t>
      </w:r>
    </w:p>
    <w:p w14:paraId="25E2EE36" w14:textId="77777777" w:rsidR="00B13915" w:rsidRDefault="00B13915" w:rsidP="00B13915">
      <w:pPr>
        <w:pStyle w:val="ListParagraph"/>
      </w:pPr>
    </w:p>
    <w:p w14:paraId="4BD16A60" w14:textId="339567FF" w:rsidR="005F0D10" w:rsidRPr="00E56D47" w:rsidRDefault="00E56D47" w:rsidP="009F743A">
      <w:pPr>
        <w:pStyle w:val="ListParagraph"/>
        <w:keepNext/>
        <w:numPr>
          <w:ilvl w:val="0"/>
          <w:numId w:val="8"/>
        </w:numPr>
        <w:spacing w:after="0"/>
        <w:rPr>
          <w:b/>
        </w:rPr>
      </w:pPr>
      <w:r>
        <w:rPr>
          <w:b/>
        </w:rPr>
        <w:t>In</w:t>
      </w:r>
      <w:r w:rsidR="009F2B42">
        <w:rPr>
          <w:b/>
        </w:rPr>
        <w:t xml:space="preserve"> </w:t>
      </w:r>
      <w:r w:rsidR="006274AF">
        <w:rPr>
          <w:b/>
        </w:rPr>
        <w:t xml:space="preserve">your local checkout of </w:t>
      </w:r>
      <w:r w:rsidR="009F2B42">
        <w:rPr>
          <w:b/>
        </w:rPr>
        <w:t xml:space="preserve">the modules directory, copy and rename the </w:t>
      </w:r>
      <w:r w:rsidR="005F0D10" w:rsidRPr="00E56D47">
        <w:rPr>
          <w:b/>
        </w:rPr>
        <w:t>Template</w:t>
      </w:r>
      <w:r w:rsidR="009F2B42">
        <w:rPr>
          <w:b/>
        </w:rPr>
        <w:t>/</w:t>
      </w:r>
      <w:r w:rsidR="005F0D10" w:rsidRPr="00E56D47">
        <w:rPr>
          <w:b/>
        </w:rPr>
        <w:t xml:space="preserve"> </w:t>
      </w:r>
      <w:r w:rsidR="009F2B42">
        <w:rPr>
          <w:b/>
        </w:rPr>
        <w:t xml:space="preserve">directory. </w:t>
      </w:r>
    </w:p>
    <w:p w14:paraId="1A2A835B" w14:textId="187F9548" w:rsidR="001B362F" w:rsidRDefault="00A858C3" w:rsidP="001B362F">
      <w:pPr>
        <w:pStyle w:val="ListParagraph"/>
        <w:keepNext/>
        <w:spacing w:after="0"/>
      </w:pPr>
      <w:r>
        <w:t>Figure 4</w:t>
      </w:r>
      <w:r w:rsidR="001B362F">
        <w:t xml:space="preserve"> shows the contents inside the modules directory at the time of writing this d</w:t>
      </w:r>
      <w:r w:rsidR="005A633B">
        <w:t>ocument. As indicated by the yellow box, copy the Template/, and name the new directory “</w:t>
      </w:r>
      <w:proofErr w:type="spellStart"/>
      <w:r w:rsidR="005A633B">
        <w:t>tPile</w:t>
      </w:r>
      <w:proofErr w:type="spellEnd"/>
      <w:r w:rsidR="005A633B">
        <w:t>”.</w:t>
      </w:r>
    </w:p>
    <w:p w14:paraId="651960AF" w14:textId="4AC7DBC4" w:rsidR="005A633B" w:rsidRPr="001B362F" w:rsidRDefault="005A633B" w:rsidP="001B362F">
      <w:pPr>
        <w:pStyle w:val="ListParagraph"/>
        <w:keepNext/>
        <w:spacing w:after="0"/>
      </w:pPr>
      <w:r>
        <w:rPr>
          <w:noProof/>
          <w:lang w:val="en-US"/>
        </w:rPr>
        <mc:AlternateContent>
          <mc:Choice Requires="wpg">
            <w:drawing>
              <wp:anchor distT="0" distB="0" distL="114300" distR="114300" simplePos="0" relativeHeight="251680768" behindDoc="0" locked="0" layoutInCell="1" allowOverlap="1" wp14:anchorId="153DE289" wp14:editId="346306A7">
                <wp:simplePos x="0" y="0"/>
                <wp:positionH relativeFrom="column">
                  <wp:posOffset>1537970</wp:posOffset>
                </wp:positionH>
                <wp:positionV relativeFrom="paragraph">
                  <wp:posOffset>157985</wp:posOffset>
                </wp:positionV>
                <wp:extent cx="3428365" cy="1670050"/>
                <wp:effectExtent l="0" t="0" r="635" b="6350"/>
                <wp:wrapThrough wrapText="bothSides">
                  <wp:wrapPolygon edited="0">
                    <wp:start x="0" y="0"/>
                    <wp:lineTo x="0" y="21354"/>
                    <wp:lineTo x="21444" y="21354"/>
                    <wp:lineTo x="21444" y="17083"/>
                    <wp:lineTo x="21124" y="0"/>
                    <wp:lineTo x="0" y="0"/>
                  </wp:wrapPolygon>
                </wp:wrapThrough>
                <wp:docPr id="41" name="Group 41"/>
                <wp:cNvGraphicFramePr/>
                <a:graphic xmlns:a="http://schemas.openxmlformats.org/drawingml/2006/main">
                  <a:graphicData uri="http://schemas.microsoft.com/office/word/2010/wordprocessingGroup">
                    <wpg:wgp>
                      <wpg:cNvGrpSpPr/>
                      <wpg:grpSpPr>
                        <a:xfrm>
                          <a:off x="0" y="0"/>
                          <a:ext cx="3428365" cy="1670050"/>
                          <a:chOff x="0" y="266977"/>
                          <a:chExt cx="3428365" cy="1670407"/>
                        </a:xfrm>
                      </wpg:grpSpPr>
                      <wpg:grpSp>
                        <wpg:cNvPr id="13" name="Group 13"/>
                        <wpg:cNvGrpSpPr/>
                        <wpg:grpSpPr>
                          <a:xfrm>
                            <a:off x="0" y="266977"/>
                            <a:ext cx="3428365" cy="1670407"/>
                            <a:chOff x="0" y="275090"/>
                            <a:chExt cx="3428365" cy="1671574"/>
                          </a:xfrm>
                        </wpg:grpSpPr>
                        <pic:pic xmlns:pic="http://schemas.openxmlformats.org/drawingml/2006/picture">
                          <pic:nvPicPr>
                            <pic:cNvPr id="1" name="Picture 1" descr="../../Desktop/Screen%20Shot%202017-03-28%20at%2010.12.28%20AM.png"/>
                            <pic:cNvPicPr>
                              <a:picLocks noChangeAspect="1"/>
                            </pic:cNvPicPr>
                          </pic:nvPicPr>
                          <pic:blipFill rotWithShape="1">
                            <a:blip r:embed="rId11" cstate="print">
                              <a:extLst>
                                <a:ext uri="{28A0092B-C50C-407E-A947-70E740481C1C}">
                                  <a14:useLocalDpi xmlns:a14="http://schemas.microsoft.com/office/drawing/2010/main" val="0"/>
                                </a:ext>
                              </a:extLst>
                            </a:blip>
                            <a:srcRect t="17229"/>
                            <a:stretch/>
                          </pic:blipFill>
                          <pic:spPr bwMode="auto">
                            <a:xfrm>
                              <a:off x="0" y="275090"/>
                              <a:ext cx="3315335" cy="1283508"/>
                            </a:xfrm>
                            <a:prstGeom prst="rect">
                              <a:avLst/>
                            </a:prstGeom>
                            <a:noFill/>
                            <a:ln>
                              <a:noFill/>
                            </a:ln>
                          </pic:spPr>
                        </pic:pic>
                        <wps:wsp>
                          <wps:cNvPr id="12" name="Text Box 12"/>
                          <wps:cNvSpPr txBox="1"/>
                          <wps:spPr>
                            <a:xfrm>
                              <a:off x="0" y="1605669"/>
                              <a:ext cx="3428365" cy="340995"/>
                            </a:xfrm>
                            <a:prstGeom prst="rect">
                              <a:avLst/>
                            </a:prstGeom>
                            <a:solidFill>
                              <a:prstClr val="white"/>
                            </a:solidFill>
                            <a:ln>
                              <a:noFill/>
                            </a:ln>
                            <a:effectLst/>
                          </wps:spPr>
                          <wps:txbx>
                            <w:txbxContent>
                              <w:p w14:paraId="1C70AC93" w14:textId="77DCC48F" w:rsidR="00553513" w:rsidRPr="00501B58" w:rsidRDefault="00553513" w:rsidP="00954DFB">
                                <w:pPr>
                                  <w:pStyle w:val="Caption"/>
                                  <w:rPr>
                                    <w:rFonts w:ascii="Courier New" w:hAnsi="Courier New"/>
                                    <w:noProof/>
                                    <w:sz w:val="22"/>
                                    <w:szCs w:val="22"/>
                                  </w:rPr>
                                </w:pPr>
                                <w:r>
                                  <w:t xml:space="preserve">Figure </w:t>
                                </w:r>
                                <w:fldSimple w:instr=" SEQ Figure \* ARABIC ">
                                  <w:r>
                                    <w:rPr>
                                      <w:noProof/>
                                    </w:rPr>
                                    <w:t>4</w:t>
                                  </w:r>
                                </w:fldSimple>
                                <w:r>
                                  <w:t>. Genesis screenshot of the modules directory. Highlighted in the yellow box is the 'Template' directory users have been instructed to copy.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5" name="Rectangle 35"/>
                        <wps:cNvSpPr/>
                        <wps:spPr>
                          <a:xfrm>
                            <a:off x="2459589" y="1266469"/>
                            <a:ext cx="576000" cy="162000"/>
                          </a:xfrm>
                          <a:prstGeom prst="rect">
                            <a:avLst/>
                          </a:prstGeom>
                          <a:solidFill>
                            <a:srgbClr val="FFFF00">
                              <a:alpha val="5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53DE289" id="Group 41" o:spid="_x0000_s1033" style="position:absolute;left:0;text-align:left;margin-left:121.1pt;margin-top:12.45pt;width:269.95pt;height:131.5pt;z-index:251680768;mso-height-relative:margin" coordorigin=",266977" coordsize="3428365,167040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">
                <v:group id="Group 13" o:spid="_x0000_s1034" style="position:absolute;top:266977;width:3428365;height:1670407" coordorigin=",275090" coordsize="3428365,167157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He9cbcIAAADbAAAADwAA&#10;AAAAAAAAAAAAAACpAgAAZHJzL2Rvd25yZXYueG1sUEsFBgAAAAAEAAQA+gAAAJgDAAAAAA==&#10;">
                  <v:shape id="Picture 1" o:spid="_x0000_s1035" type="#_x0000_t75" alt="../../Desktop/Screen%20Shot%202017-03-28%20at%2010.12.28%20AM.png" style="position:absolute;top:275090;width:3315335;height:128350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FN&#10;SgXBAAAA2gAAAA8AAABkcnMvZG93bnJldi54bWxET02LwjAQvQv+hzDC3jTVXVapRhGh4EWXdT3o&#10;bWzGpthMShO1+us3wsKehsf7nNmitZW4UeNLxwqGgwQEce50yYWC/U/Wn4DwAVlj5ZgUPMjDYt7t&#10;zDDV7s7fdNuFQsQQ9ikqMCHUqZQ+N2TRD1xNHLmzayyGCJtC6gbvMdxWcpQkn9JiybHBYE0rQ/ll&#10;d7UKjpuP7cYcsnVxcs82e8evcvyUSr312uUURKA2/Iv/3Gsd58PrldeV81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GFNSgXBAAAA2gAAAA8AAAAAAAAAAAAAAAAAnAIAAGRy&#10;cy9kb3ducmV2LnhtbFBLBQYAAAAABAAEAPcAAACKAwAAAAA=&#10;">
                    <v:imagedata r:id="rId12" o:title="../../Desktop/Screen%20Shot%202017-03-28%20at%2010.12.28%20AM.png" croptop="11291f"/>
                    <v:path arrowok="t"/>
                  </v:shape>
                  <v:shape id="Text Box 12" o:spid="_x0000_s1036" type="#_x0000_t202" style="position:absolute;top:1605669;width:3428365;height:3409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vO+ywAAA&#10;ANsAAAAPAAAAZHJzL2Rvd25yZXYueG1sRE9Li8IwEL4L/ocwghfR1B5EqlF2fYCH9eADz0Mz25Zt&#10;JiWJtv57syB4m4/vOct1Z2rxIOcrywqmkwQEcW51xYWC62U/noPwAVljbZkUPMnDetXvLTHTtuUT&#10;Pc6hEDGEfYYKyhCaTEqfl2TQT2xDHLlf6wyGCF0htcM2hptapkkykwYrjg0lNrQpKf87342C2dbd&#10;2xNvRtvr7gePTZHevp83pYaD7msBIlAXPuK3+6Dj/BT+f4kHyNU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GvO+ywAAAANsAAAAPAAAAAAAAAAAAAAAAAJcCAABkcnMvZG93bnJl&#10;di54bWxQSwUGAAAAAAQABAD1AAAAhAMAAAAA&#10;" stroked="f">
                    <v:textbox inset="0,0,0,0">
                      <w:txbxContent>
                        <w:p w14:paraId="1C70AC93" w14:textId="77DCC48F" w:rsidR="00553513" w:rsidRPr="00501B58" w:rsidRDefault="00553513" w:rsidP="00954DFB">
                          <w:pPr>
                            <w:pStyle w:val="Caption"/>
                            <w:rPr>
                              <w:rFonts w:ascii="Courier New" w:hAnsi="Courier New"/>
                              <w:noProof/>
                              <w:sz w:val="22"/>
                              <w:szCs w:val="22"/>
                            </w:rPr>
                          </w:pPr>
                          <w:r>
                            <w:t xml:space="preserve">Figure </w:t>
                          </w:r>
                          <w:fldSimple w:instr=" SEQ Figure \* ARABIC ">
                            <w:r>
                              <w:rPr>
                                <w:noProof/>
                              </w:rPr>
                              <w:t>4</w:t>
                            </w:r>
                          </w:fldSimple>
                          <w:r>
                            <w:t>. Genesis screenshot of the modules directory. Highlighted in the yellow box is the 'Template' directory users have been instructed to copy.</w:t>
                          </w:r>
                        </w:p>
                      </w:txbxContent>
                    </v:textbox>
                  </v:shape>
                </v:group>
                <v:rect id="Rectangle 35" o:spid="_x0000_s1037" style="position:absolute;left:2459589;top:1266469;width:576000;height:162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BxMgwwAA&#10;ANsAAAAPAAAAZHJzL2Rvd25yZXYueG1sRI9Ba8JAFITvQv/D8gredFOlUmM2UgqlCiJNWu+P7GsS&#10;mn0bdrea/PuuIHgcZuYbJtsOphNncr61rOBpnoAgrqxuuVbw/fU+ewHhA7LGzjIpGMnDNn+YZJhq&#10;e+GCzmWoRYSwT1FBE0KfSumrhgz6ue2Jo/djncEQpauldniJcNPJRZKspMGW40KDPb01VP2Wf0ZB&#10;+bncuzXuDqexK9aJ/XCL8eiUmj4OrxsQgYZwD9/aO61g+QzXL/EHyPw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BxMgwwAAANsAAAAPAAAAAAAAAAAAAAAAAJcCAABkcnMvZG93&#10;bnJldi54bWxQSwUGAAAAAAQABAD1AAAAhwMAAAAA&#10;" fillcolor="yellow" strokecolor="yellow" strokeweight="1pt">
                  <v:fill opacity="32896f"/>
                </v:rect>
                <w10:wrap type="through"/>
              </v:group>
            </w:pict>
          </mc:Fallback>
        </mc:AlternateContent>
      </w:r>
    </w:p>
    <w:p w14:paraId="4F4CE816" w14:textId="23C4AA59" w:rsidR="003D1706" w:rsidRDefault="003D1706" w:rsidP="004969A1">
      <w:pPr>
        <w:pStyle w:val="Code"/>
        <w:ind w:left="0"/>
        <w:rPr>
          <w:rStyle w:val="Emphasis"/>
          <w:i w:val="0"/>
          <w:iCs w:val="0"/>
          <w:highlight w:val="lightGray"/>
        </w:rPr>
      </w:pPr>
    </w:p>
    <w:p w14:paraId="3D756EBE" w14:textId="0994C2ED" w:rsidR="00ED00E9" w:rsidRDefault="00ED00E9" w:rsidP="004969A1">
      <w:pPr>
        <w:pStyle w:val="Code"/>
        <w:ind w:left="0"/>
        <w:rPr>
          <w:rStyle w:val="Emphasis"/>
          <w:i w:val="0"/>
          <w:iCs w:val="0"/>
          <w:highlight w:val="lightGray"/>
        </w:rPr>
      </w:pPr>
    </w:p>
    <w:p w14:paraId="25C7745F" w14:textId="77777777" w:rsidR="003D1706" w:rsidRDefault="003D1706" w:rsidP="005F0D10">
      <w:pPr>
        <w:pStyle w:val="Code"/>
        <w:rPr>
          <w:rStyle w:val="Emphasis"/>
          <w:i w:val="0"/>
          <w:iCs w:val="0"/>
          <w:highlight w:val="lightGray"/>
        </w:rPr>
      </w:pPr>
    </w:p>
    <w:p w14:paraId="2BE8C3B3" w14:textId="77777777" w:rsidR="00ED00E9" w:rsidRDefault="00ED00E9" w:rsidP="005F0D10">
      <w:pPr>
        <w:pStyle w:val="Code"/>
        <w:rPr>
          <w:rStyle w:val="Emphasis"/>
          <w:i w:val="0"/>
          <w:iCs w:val="0"/>
          <w:highlight w:val="lightGray"/>
        </w:rPr>
      </w:pPr>
    </w:p>
    <w:p w14:paraId="1BA87EC6" w14:textId="77777777" w:rsidR="00ED00E9" w:rsidRDefault="00ED00E9" w:rsidP="005F0D10">
      <w:pPr>
        <w:pStyle w:val="Code"/>
        <w:rPr>
          <w:rStyle w:val="Emphasis"/>
          <w:i w:val="0"/>
          <w:iCs w:val="0"/>
          <w:highlight w:val="lightGray"/>
        </w:rPr>
      </w:pPr>
    </w:p>
    <w:p w14:paraId="2A14361E" w14:textId="77777777" w:rsidR="00ED00E9" w:rsidRDefault="00ED00E9" w:rsidP="005F0D10">
      <w:pPr>
        <w:pStyle w:val="Code"/>
        <w:rPr>
          <w:rStyle w:val="Emphasis"/>
          <w:i w:val="0"/>
          <w:iCs w:val="0"/>
          <w:highlight w:val="lightGray"/>
        </w:rPr>
      </w:pPr>
    </w:p>
    <w:p w14:paraId="646CDB9D" w14:textId="1B432F32" w:rsidR="00ED00E9" w:rsidRDefault="00ED00E9" w:rsidP="005F0D10">
      <w:pPr>
        <w:pStyle w:val="Code"/>
        <w:rPr>
          <w:rStyle w:val="Emphasis"/>
          <w:i w:val="0"/>
          <w:iCs w:val="0"/>
          <w:highlight w:val="lightGray"/>
        </w:rPr>
      </w:pPr>
    </w:p>
    <w:p w14:paraId="3F31F126" w14:textId="4BAAA4A0" w:rsidR="00ED00E9" w:rsidRDefault="00ED00E9" w:rsidP="005F0D10">
      <w:pPr>
        <w:pStyle w:val="Code"/>
        <w:rPr>
          <w:rStyle w:val="Emphasis"/>
          <w:i w:val="0"/>
          <w:iCs w:val="0"/>
          <w:highlight w:val="lightGray"/>
        </w:rPr>
      </w:pPr>
    </w:p>
    <w:p w14:paraId="79FD13D8" w14:textId="297635BD" w:rsidR="00ED00E9" w:rsidRDefault="00ED00E9" w:rsidP="005F0D10">
      <w:pPr>
        <w:pStyle w:val="Code"/>
        <w:rPr>
          <w:rStyle w:val="Emphasis"/>
          <w:i w:val="0"/>
          <w:iCs w:val="0"/>
          <w:highlight w:val="lightGray"/>
        </w:rPr>
      </w:pPr>
    </w:p>
    <w:p w14:paraId="7CEF4BE3" w14:textId="3FF7E526" w:rsidR="00ED00E9" w:rsidRDefault="00ED00E9" w:rsidP="005F0D10">
      <w:pPr>
        <w:pStyle w:val="Code"/>
        <w:rPr>
          <w:rStyle w:val="Emphasis"/>
          <w:i w:val="0"/>
          <w:iCs w:val="0"/>
          <w:highlight w:val="lightGray"/>
        </w:rPr>
      </w:pPr>
    </w:p>
    <w:p w14:paraId="2059AC72" w14:textId="77777777" w:rsidR="00ED00E9" w:rsidRDefault="00ED00E9" w:rsidP="005A633B">
      <w:pPr>
        <w:pStyle w:val="Code"/>
        <w:ind w:left="0"/>
        <w:rPr>
          <w:rStyle w:val="Emphasis"/>
          <w:i w:val="0"/>
          <w:iCs w:val="0"/>
          <w:highlight w:val="lightGray"/>
        </w:rPr>
      </w:pPr>
    </w:p>
    <w:p w14:paraId="0F5CCE90" w14:textId="77777777" w:rsidR="00B43C52" w:rsidRDefault="00B43C52" w:rsidP="005F0D10">
      <w:pPr>
        <w:pStyle w:val="Code"/>
        <w:rPr>
          <w:rStyle w:val="Emphasis"/>
          <w:i w:val="0"/>
          <w:iCs w:val="0"/>
          <w:highlight w:val="lightGray"/>
        </w:rPr>
      </w:pPr>
    </w:p>
    <w:p w14:paraId="5BCC55CA" w14:textId="7273685D" w:rsidR="00B43C52" w:rsidRDefault="00B43C52" w:rsidP="00B43C52">
      <w:pPr>
        <w:pStyle w:val="ListParagraph"/>
        <w:keepNext/>
        <w:numPr>
          <w:ilvl w:val="0"/>
          <w:numId w:val="8"/>
        </w:numPr>
        <w:spacing w:after="0"/>
        <w:rPr>
          <w:b/>
        </w:rPr>
      </w:pPr>
      <w:r w:rsidRPr="003D1706">
        <w:rPr>
          <w:b/>
        </w:rPr>
        <w:t xml:space="preserve">Enter the </w:t>
      </w:r>
      <w:r w:rsidR="00E56D47">
        <w:rPr>
          <w:b/>
        </w:rPr>
        <w:t xml:space="preserve">renamed module </w:t>
      </w:r>
      <w:r w:rsidRPr="003D1706">
        <w:rPr>
          <w:b/>
        </w:rPr>
        <w:t xml:space="preserve">directory and rename </w:t>
      </w:r>
      <w:r>
        <w:rPr>
          <w:b/>
        </w:rPr>
        <w:t>the files to reflect the module name.</w:t>
      </w:r>
    </w:p>
    <w:p w14:paraId="490411D4" w14:textId="1ECD4D1E" w:rsidR="00B43C52" w:rsidRDefault="00E56D47" w:rsidP="00B43C52">
      <w:pPr>
        <w:pStyle w:val="ListParagraph"/>
        <w:keepNext/>
        <w:spacing w:after="0"/>
      </w:pPr>
      <w:r>
        <w:t>Only multiple module designs require</w:t>
      </w:r>
      <w:r w:rsidR="00B43C52">
        <w:t xml:space="preserve"> the “</w:t>
      </w:r>
      <w:proofErr w:type="spellStart"/>
      <w:r w:rsidR="00B43C52">
        <w:t>temp_masterINCLUDE</w:t>
      </w:r>
      <w:proofErr w:type="spellEnd"/>
      <w:r w:rsidR="00B43C52">
        <w:t xml:space="preserve">” file, as such it can be deleted. </w:t>
      </w:r>
      <w:r>
        <w:t xml:space="preserve">Files containing </w:t>
      </w:r>
      <w:r w:rsidR="005A633B">
        <w:t xml:space="preserve">a single </w:t>
      </w:r>
      <w:r>
        <w:t>rule, like the one we are about to write, use the template file “</w:t>
      </w:r>
      <w:proofErr w:type="spellStart"/>
      <w:r>
        <w:t>temp_subINCLUDE</w:t>
      </w:r>
      <w:proofErr w:type="spellEnd"/>
      <w:r>
        <w:t>”. For clarification in naming, please refer to Table 1.</w:t>
      </w:r>
      <w:r w:rsidR="00B43C52">
        <w:t xml:space="preserve"> The python file and the rule</w:t>
      </w:r>
      <w:r w:rsidR="006033F5">
        <w:t>-</w:t>
      </w:r>
      <w:r w:rsidR="00B43C52">
        <w:t>containing Snakefile should be named in accordance</w:t>
      </w:r>
      <w:r w:rsidR="005A633B">
        <w:t xml:space="preserve"> with the module directory name. T</w:t>
      </w:r>
      <w:r w:rsidR="00B43C52">
        <w:t>his results in the files being named “</w:t>
      </w:r>
      <w:r w:rsidR="004736C3">
        <w:t>t</w:t>
      </w:r>
      <w:r>
        <w:t>Pile</w:t>
      </w:r>
      <w:r w:rsidR="00B43C52">
        <w:t>.py” and “</w:t>
      </w:r>
      <w:proofErr w:type="spellStart"/>
      <w:r w:rsidR="004736C3">
        <w:t>t</w:t>
      </w:r>
      <w:r>
        <w:t>Pile</w:t>
      </w:r>
      <w:r w:rsidR="00B43C52">
        <w:t>_INCLUDE</w:t>
      </w:r>
      <w:proofErr w:type="spellEnd"/>
      <w:r w:rsidR="00B43C52">
        <w:t xml:space="preserve">”, respectively. </w:t>
      </w:r>
    </w:p>
    <w:p w14:paraId="525C08B8" w14:textId="77777777" w:rsidR="00B43C52" w:rsidRDefault="00B43C52" w:rsidP="00B43C52">
      <w:pPr>
        <w:pStyle w:val="Code"/>
        <w:ind w:left="0"/>
        <w:rPr>
          <w:rStyle w:val="Emphasis"/>
          <w:i w:val="0"/>
          <w:iCs w:val="0"/>
          <w:highlight w:val="lightGray"/>
        </w:rPr>
      </w:pPr>
    </w:p>
    <w:p w14:paraId="2FC75BE1" w14:textId="77777777" w:rsidR="00B43C52" w:rsidRDefault="00B43C52" w:rsidP="005F0D10">
      <w:pPr>
        <w:pStyle w:val="Code"/>
        <w:rPr>
          <w:rStyle w:val="Emphasis"/>
          <w:i w:val="0"/>
          <w:iCs w:val="0"/>
          <w:highlight w:val="lightGray"/>
        </w:rPr>
      </w:pPr>
    </w:p>
    <w:tbl>
      <w:tblPr>
        <w:tblStyle w:val="TableGrid"/>
        <w:tblW w:w="0" w:type="auto"/>
        <w:jc w:val="center"/>
        <w:tblLook w:val="04A0" w:firstRow="1" w:lastRow="0" w:firstColumn="1" w:lastColumn="0" w:noHBand="0" w:noVBand="1"/>
      </w:tblPr>
      <w:tblGrid>
        <w:gridCol w:w="3596"/>
        <w:gridCol w:w="3597"/>
        <w:gridCol w:w="3597"/>
      </w:tblGrid>
      <w:tr w:rsidR="00B43C52" w:rsidRPr="00B43C52" w14:paraId="6A8F18D7" w14:textId="77777777" w:rsidTr="00B43C52">
        <w:trPr>
          <w:jc w:val="center"/>
        </w:trPr>
        <w:tc>
          <w:tcPr>
            <w:tcW w:w="3596" w:type="dxa"/>
            <w:shd w:val="solid" w:color="1F3864" w:themeColor="accent1" w:themeShade="80" w:fill="auto"/>
            <w:vAlign w:val="center"/>
          </w:tcPr>
          <w:p w14:paraId="1DBB0C61" w14:textId="649C8BB5" w:rsidR="00B43C52" w:rsidRPr="00B43C52" w:rsidRDefault="007E58F6" w:rsidP="007E58F6">
            <w:pPr>
              <w:pStyle w:val="ListParagraph"/>
              <w:keepNext/>
              <w:ind w:left="0"/>
              <w:jc w:val="center"/>
              <w:rPr>
                <w:color w:val="FFFFFF" w:themeColor="background1"/>
              </w:rPr>
            </w:pPr>
            <w:r>
              <w:rPr>
                <w:color w:val="FFFFFF" w:themeColor="background1"/>
              </w:rPr>
              <w:t>Directory item</w:t>
            </w:r>
          </w:p>
        </w:tc>
        <w:tc>
          <w:tcPr>
            <w:tcW w:w="3597" w:type="dxa"/>
            <w:shd w:val="solid" w:color="1F3864" w:themeColor="accent1" w:themeShade="80" w:fill="auto"/>
            <w:vAlign w:val="center"/>
          </w:tcPr>
          <w:p w14:paraId="2BD6A00F" w14:textId="1D3EDE24" w:rsidR="00B43C52" w:rsidRPr="00B43C52" w:rsidRDefault="00B43C52" w:rsidP="00B43C52">
            <w:pPr>
              <w:pStyle w:val="ListParagraph"/>
              <w:keepNext/>
              <w:ind w:left="0"/>
              <w:jc w:val="center"/>
              <w:rPr>
                <w:color w:val="FFFFFF" w:themeColor="background1"/>
              </w:rPr>
            </w:pPr>
            <w:r w:rsidRPr="00B43C52">
              <w:rPr>
                <w:color w:val="FFFFFF" w:themeColor="background1"/>
              </w:rPr>
              <w:t>Action</w:t>
            </w:r>
          </w:p>
        </w:tc>
        <w:tc>
          <w:tcPr>
            <w:tcW w:w="3597" w:type="dxa"/>
            <w:shd w:val="solid" w:color="1F3864" w:themeColor="accent1" w:themeShade="80" w:fill="auto"/>
            <w:vAlign w:val="center"/>
          </w:tcPr>
          <w:p w14:paraId="63C7297A" w14:textId="38568E48" w:rsidR="00B43C52" w:rsidRPr="00B43C52" w:rsidRDefault="00B43C52" w:rsidP="00B43C52">
            <w:pPr>
              <w:pStyle w:val="ListParagraph"/>
              <w:keepNext/>
              <w:ind w:left="0"/>
              <w:jc w:val="center"/>
              <w:rPr>
                <w:color w:val="FFFFFF" w:themeColor="background1"/>
              </w:rPr>
            </w:pPr>
            <w:r w:rsidRPr="00B43C52">
              <w:rPr>
                <w:color w:val="FFFFFF" w:themeColor="background1"/>
              </w:rPr>
              <w:t>Final Name</w:t>
            </w:r>
          </w:p>
        </w:tc>
      </w:tr>
      <w:tr w:rsidR="00B43C52" w14:paraId="18E13142" w14:textId="77777777" w:rsidTr="00B43C52">
        <w:trPr>
          <w:jc w:val="center"/>
        </w:trPr>
        <w:tc>
          <w:tcPr>
            <w:tcW w:w="3596" w:type="dxa"/>
            <w:vAlign w:val="center"/>
          </w:tcPr>
          <w:p w14:paraId="0EB8E30C" w14:textId="569E0F18" w:rsidR="00B43C52" w:rsidRDefault="00B43C52" w:rsidP="00B43C52">
            <w:pPr>
              <w:pStyle w:val="ListParagraph"/>
              <w:keepNext/>
              <w:ind w:left="0"/>
              <w:jc w:val="center"/>
            </w:pPr>
            <w:r>
              <w:t>README.md</w:t>
            </w:r>
          </w:p>
        </w:tc>
        <w:tc>
          <w:tcPr>
            <w:tcW w:w="3597" w:type="dxa"/>
            <w:vAlign w:val="center"/>
          </w:tcPr>
          <w:p w14:paraId="65EB0F42" w14:textId="44C89707" w:rsidR="00B43C52" w:rsidRDefault="00B43C52" w:rsidP="00B43C52">
            <w:pPr>
              <w:pStyle w:val="ListParagraph"/>
              <w:keepNext/>
              <w:ind w:left="0"/>
              <w:jc w:val="center"/>
            </w:pPr>
            <w:r>
              <w:t>No action</w:t>
            </w:r>
          </w:p>
        </w:tc>
        <w:tc>
          <w:tcPr>
            <w:tcW w:w="3597" w:type="dxa"/>
            <w:vAlign w:val="center"/>
          </w:tcPr>
          <w:p w14:paraId="05B55742" w14:textId="5E56CDD2" w:rsidR="00B43C52" w:rsidRDefault="00B43C52" w:rsidP="00B43C52">
            <w:pPr>
              <w:pStyle w:val="ListParagraph"/>
              <w:keepNext/>
              <w:ind w:left="0"/>
              <w:jc w:val="center"/>
            </w:pPr>
            <w:r>
              <w:t>README.md</w:t>
            </w:r>
          </w:p>
        </w:tc>
      </w:tr>
      <w:tr w:rsidR="00B43C52" w14:paraId="09EDB580" w14:textId="77777777" w:rsidTr="00B43C52">
        <w:trPr>
          <w:jc w:val="center"/>
        </w:trPr>
        <w:tc>
          <w:tcPr>
            <w:tcW w:w="3596" w:type="dxa"/>
            <w:vAlign w:val="center"/>
          </w:tcPr>
          <w:p w14:paraId="122B5FE3" w14:textId="51B3AC79" w:rsidR="00B43C52" w:rsidRDefault="00B43C52" w:rsidP="00B43C52">
            <w:pPr>
              <w:pStyle w:val="ListParagraph"/>
              <w:keepNext/>
              <w:ind w:left="0"/>
              <w:jc w:val="center"/>
            </w:pPr>
            <w:proofErr w:type="spellStart"/>
            <w:r>
              <w:t>temp_masterINCLUDE</w:t>
            </w:r>
            <w:proofErr w:type="spellEnd"/>
          </w:p>
        </w:tc>
        <w:tc>
          <w:tcPr>
            <w:tcW w:w="3597" w:type="dxa"/>
            <w:vAlign w:val="center"/>
          </w:tcPr>
          <w:p w14:paraId="250A2FB4" w14:textId="334738EC" w:rsidR="00B43C52" w:rsidRDefault="00B43C52" w:rsidP="00B43C52">
            <w:pPr>
              <w:pStyle w:val="ListParagraph"/>
              <w:keepNext/>
              <w:ind w:left="0"/>
              <w:jc w:val="center"/>
            </w:pPr>
            <w:r>
              <w:t>Deleted</w:t>
            </w:r>
          </w:p>
        </w:tc>
        <w:tc>
          <w:tcPr>
            <w:tcW w:w="3597" w:type="dxa"/>
            <w:vAlign w:val="center"/>
          </w:tcPr>
          <w:p w14:paraId="12D4D4A0" w14:textId="5B14157F" w:rsidR="00B43C52" w:rsidRDefault="00B43C52" w:rsidP="00B43C52">
            <w:pPr>
              <w:pStyle w:val="ListParagraph"/>
              <w:keepNext/>
              <w:ind w:left="0"/>
              <w:jc w:val="center"/>
            </w:pPr>
            <w:r>
              <w:t>N/A</w:t>
            </w:r>
          </w:p>
        </w:tc>
      </w:tr>
      <w:tr w:rsidR="00B43C52" w14:paraId="26C5E27C" w14:textId="77777777" w:rsidTr="00B43C52">
        <w:trPr>
          <w:jc w:val="center"/>
        </w:trPr>
        <w:tc>
          <w:tcPr>
            <w:tcW w:w="3596" w:type="dxa"/>
            <w:vAlign w:val="center"/>
          </w:tcPr>
          <w:p w14:paraId="7F58ABE3" w14:textId="6BE569AD" w:rsidR="00B43C52" w:rsidRDefault="00B43C52" w:rsidP="00B43C52">
            <w:pPr>
              <w:pStyle w:val="ListParagraph"/>
              <w:keepNext/>
              <w:ind w:left="0"/>
              <w:jc w:val="center"/>
            </w:pPr>
            <w:r>
              <w:t>temp.py</w:t>
            </w:r>
          </w:p>
        </w:tc>
        <w:tc>
          <w:tcPr>
            <w:tcW w:w="3597" w:type="dxa"/>
            <w:vAlign w:val="center"/>
          </w:tcPr>
          <w:p w14:paraId="07C7331B" w14:textId="434D497D" w:rsidR="00B43C52" w:rsidRDefault="00B43C52" w:rsidP="00B43C52">
            <w:pPr>
              <w:pStyle w:val="ListParagraph"/>
              <w:keepNext/>
              <w:ind w:left="0"/>
              <w:jc w:val="center"/>
            </w:pPr>
            <w:r>
              <w:t>Renamed</w:t>
            </w:r>
          </w:p>
        </w:tc>
        <w:tc>
          <w:tcPr>
            <w:tcW w:w="3597" w:type="dxa"/>
            <w:vAlign w:val="center"/>
          </w:tcPr>
          <w:p w14:paraId="00004E3B" w14:textId="22D1C9A3" w:rsidR="00B43C52" w:rsidRDefault="005A633B" w:rsidP="00B43C52">
            <w:pPr>
              <w:pStyle w:val="ListParagraph"/>
              <w:keepNext/>
              <w:ind w:left="0"/>
              <w:jc w:val="center"/>
            </w:pPr>
            <w:r>
              <w:t>t</w:t>
            </w:r>
            <w:r w:rsidR="00B43C52">
              <w:t>Pile.py</w:t>
            </w:r>
          </w:p>
        </w:tc>
      </w:tr>
      <w:tr w:rsidR="007E58F6" w14:paraId="1CCC728E" w14:textId="77777777" w:rsidTr="00B43C52">
        <w:trPr>
          <w:jc w:val="center"/>
        </w:trPr>
        <w:tc>
          <w:tcPr>
            <w:tcW w:w="3596" w:type="dxa"/>
            <w:vAlign w:val="center"/>
          </w:tcPr>
          <w:p w14:paraId="108E799B" w14:textId="2B5C5C5B" w:rsidR="007E58F6" w:rsidRDefault="007E58F6" w:rsidP="00B43C52">
            <w:pPr>
              <w:pStyle w:val="ListParagraph"/>
              <w:keepNext/>
              <w:ind w:left="0"/>
              <w:jc w:val="center"/>
            </w:pPr>
            <w:proofErr w:type="spellStart"/>
            <w:r>
              <w:t>temp_subINCLUDE</w:t>
            </w:r>
            <w:proofErr w:type="spellEnd"/>
          </w:p>
        </w:tc>
        <w:tc>
          <w:tcPr>
            <w:tcW w:w="3597" w:type="dxa"/>
            <w:vAlign w:val="center"/>
          </w:tcPr>
          <w:p w14:paraId="44DBE64E" w14:textId="415BD497" w:rsidR="007E58F6" w:rsidRDefault="007E58F6" w:rsidP="00B43C52">
            <w:pPr>
              <w:pStyle w:val="ListParagraph"/>
              <w:keepNext/>
              <w:ind w:left="0"/>
              <w:jc w:val="center"/>
            </w:pPr>
            <w:r>
              <w:t>Renamed</w:t>
            </w:r>
          </w:p>
        </w:tc>
        <w:tc>
          <w:tcPr>
            <w:tcW w:w="3597" w:type="dxa"/>
            <w:vAlign w:val="center"/>
          </w:tcPr>
          <w:p w14:paraId="431F249D" w14:textId="028252D3" w:rsidR="007E58F6" w:rsidRDefault="007E58F6" w:rsidP="00B43C52">
            <w:pPr>
              <w:pStyle w:val="ListParagraph"/>
              <w:keepNext/>
              <w:ind w:left="0"/>
              <w:jc w:val="center"/>
            </w:pPr>
            <w:proofErr w:type="spellStart"/>
            <w:r>
              <w:t>tPile_INCLUDE</w:t>
            </w:r>
            <w:proofErr w:type="spellEnd"/>
          </w:p>
        </w:tc>
      </w:tr>
      <w:tr w:rsidR="007E58F6" w14:paraId="5F0EB2FF" w14:textId="77777777" w:rsidTr="00B43C52">
        <w:trPr>
          <w:jc w:val="center"/>
        </w:trPr>
        <w:tc>
          <w:tcPr>
            <w:tcW w:w="3596" w:type="dxa"/>
            <w:vAlign w:val="center"/>
          </w:tcPr>
          <w:p w14:paraId="013B52AD" w14:textId="5CBA5813" w:rsidR="007E58F6" w:rsidRDefault="007E58F6" w:rsidP="00B43C52">
            <w:pPr>
              <w:pStyle w:val="ListParagraph"/>
              <w:keepNext/>
              <w:ind w:left="0"/>
              <w:jc w:val="center"/>
            </w:pPr>
            <w:proofErr w:type="spellStart"/>
            <w:r>
              <w:t>tPile</w:t>
            </w:r>
            <w:proofErr w:type="spellEnd"/>
            <w:r>
              <w:t>/</w:t>
            </w:r>
          </w:p>
        </w:tc>
        <w:tc>
          <w:tcPr>
            <w:tcW w:w="3597" w:type="dxa"/>
            <w:vAlign w:val="center"/>
          </w:tcPr>
          <w:p w14:paraId="5BDF598A" w14:textId="4FD4D3BA" w:rsidR="007E58F6" w:rsidRDefault="007E58F6" w:rsidP="007E58F6">
            <w:pPr>
              <w:pStyle w:val="ListParagraph"/>
              <w:keepNext/>
              <w:ind w:left="0"/>
              <w:jc w:val="center"/>
            </w:pPr>
            <w:r>
              <w:t>No action</w:t>
            </w:r>
          </w:p>
        </w:tc>
        <w:tc>
          <w:tcPr>
            <w:tcW w:w="3597" w:type="dxa"/>
            <w:vAlign w:val="center"/>
          </w:tcPr>
          <w:p w14:paraId="227AE0CC" w14:textId="25902127" w:rsidR="007E58F6" w:rsidRDefault="007E58F6" w:rsidP="00B43C52">
            <w:pPr>
              <w:pStyle w:val="ListParagraph"/>
              <w:keepNext/>
              <w:ind w:left="0"/>
              <w:jc w:val="center"/>
            </w:pPr>
            <w:r>
              <w:t>~ This is the answer key ~</w:t>
            </w:r>
          </w:p>
        </w:tc>
      </w:tr>
    </w:tbl>
    <w:p w14:paraId="772E0DA4" w14:textId="162529B8" w:rsidR="007D053A" w:rsidRDefault="00B43C52" w:rsidP="00B13915">
      <w:pPr>
        <w:pStyle w:val="Caption"/>
      </w:pPr>
      <w:r>
        <w:t xml:space="preserve">Table </w:t>
      </w:r>
      <w:fldSimple w:instr=" SEQ Table \* ARABIC ">
        <w:r w:rsidR="005704EF">
          <w:rPr>
            <w:noProof/>
          </w:rPr>
          <w:t>1</w:t>
        </w:r>
      </w:fldSimple>
      <w:r>
        <w:t xml:space="preserve">. A conversion table to assist in when renaming files from their template names. Names were </w:t>
      </w:r>
      <w:r w:rsidR="00420243">
        <w:t>chosen</w:t>
      </w:r>
      <w:r>
        <w:t xml:space="preserve"> in accordance with the development of the </w:t>
      </w:r>
      <w:proofErr w:type="spellStart"/>
      <w:r>
        <w:t>mPile</w:t>
      </w:r>
      <w:proofErr w:type="spellEnd"/>
      <w:r>
        <w:t xml:space="preserve"> module. </w:t>
      </w:r>
    </w:p>
    <w:p w14:paraId="0684CB14" w14:textId="18F48A7F" w:rsidR="00720D68" w:rsidRPr="00274605" w:rsidRDefault="00720D68" w:rsidP="00274605">
      <w:pPr>
        <w:pStyle w:val="Heading3"/>
      </w:pPr>
      <w:bookmarkStart w:id="5" w:name="_Toc479769565"/>
      <w:r w:rsidRPr="00274605">
        <w:lastRenderedPageBreak/>
        <w:t>Single Module Design - INCLUDE</w:t>
      </w:r>
      <w:bookmarkEnd w:id="5"/>
    </w:p>
    <w:p w14:paraId="2F6F81DA" w14:textId="75C058E7" w:rsidR="00720D68" w:rsidRDefault="00720D68" w:rsidP="00720D68">
      <w:pPr>
        <w:keepNext/>
        <w:spacing w:after="0"/>
        <w:ind w:left="720"/>
      </w:pPr>
      <w:proofErr w:type="spellStart"/>
      <w:r>
        <w:t>The</w:t>
      </w:r>
      <w:proofErr w:type="spellEnd"/>
      <w:r>
        <w:t xml:space="preserve"> “_INCLUDE” module is the file which is provided to the Snakefile pipeline. It gives the pipeline access to </w:t>
      </w:r>
      <w:r w:rsidR="00420243">
        <w:t xml:space="preserve">the rules of the module. In </w:t>
      </w:r>
      <w:r>
        <w:t>this case, for a single module, the rules are contained within this “_INCLUDE” file.</w:t>
      </w:r>
      <w:r w:rsidR="00420243">
        <w:t xml:space="preserve"> </w:t>
      </w:r>
      <w:r w:rsidR="00B13915">
        <w:t>In any module</w:t>
      </w:r>
      <w:r w:rsidR="004B67EE">
        <w:t xml:space="preserve"> directory</w:t>
      </w:r>
      <w:r w:rsidR="00B13915">
        <w:t>, t</w:t>
      </w:r>
      <w:r w:rsidR="00420243">
        <w:t>here should only ever be a single “_INCLUDE” file.</w:t>
      </w:r>
      <w:r>
        <w:t xml:space="preserve">  </w:t>
      </w:r>
    </w:p>
    <w:p w14:paraId="63D55BE3" w14:textId="69806C27" w:rsidR="00720D68" w:rsidRDefault="00720D68" w:rsidP="00720D68">
      <w:pPr>
        <w:keepNext/>
        <w:spacing w:after="0"/>
        <w:ind w:left="720"/>
      </w:pPr>
    </w:p>
    <w:p w14:paraId="0B330F8D" w14:textId="2EBDC506" w:rsidR="00720D68" w:rsidRDefault="00720D68" w:rsidP="00720D68">
      <w:pPr>
        <w:pStyle w:val="ListParagraph"/>
        <w:keepNext/>
        <w:numPr>
          <w:ilvl w:val="0"/>
          <w:numId w:val="11"/>
        </w:numPr>
        <w:spacing w:after="0"/>
        <w:rPr>
          <w:b/>
        </w:rPr>
      </w:pPr>
      <w:r w:rsidRPr="007E5B61">
        <w:rPr>
          <w:b/>
        </w:rPr>
        <w:t xml:space="preserve">Using VIM, open </w:t>
      </w:r>
      <w:r>
        <w:rPr>
          <w:b/>
        </w:rPr>
        <w:t xml:space="preserve">the </w:t>
      </w:r>
      <w:r w:rsidRPr="007E5B61">
        <w:rPr>
          <w:b/>
        </w:rPr>
        <w:t>“_INCLUDE”</w:t>
      </w:r>
      <w:r>
        <w:rPr>
          <w:b/>
        </w:rPr>
        <w:t xml:space="preserve"> file</w:t>
      </w:r>
      <w:r w:rsidRPr="007E5B61">
        <w:rPr>
          <w:b/>
        </w:rPr>
        <w:t>.</w:t>
      </w:r>
    </w:p>
    <w:p w14:paraId="40E83FE8" w14:textId="45143B1C" w:rsidR="00720D68" w:rsidRDefault="00420243" w:rsidP="00720D68">
      <w:pPr>
        <w:pStyle w:val="ListParagraph"/>
        <w:keepNext/>
        <w:spacing w:after="0"/>
      </w:pPr>
      <w:r>
        <w:t>Open “</w:t>
      </w:r>
      <w:proofErr w:type="spellStart"/>
      <w:r w:rsidR="005667CA">
        <w:t>tPile</w:t>
      </w:r>
      <w:r w:rsidR="00720D68">
        <w:t>_INCLUDE</w:t>
      </w:r>
      <w:proofErr w:type="spellEnd"/>
      <w:r w:rsidR="00720D68">
        <w:t>”.</w:t>
      </w:r>
    </w:p>
    <w:p w14:paraId="6E291E9B" w14:textId="551EAE14" w:rsidR="00A55435" w:rsidRDefault="00A55435" w:rsidP="00720D68">
      <w:pPr>
        <w:pStyle w:val="ListParagraph"/>
        <w:keepNext/>
        <w:spacing w:after="0"/>
      </w:pPr>
    </w:p>
    <w:p w14:paraId="3A880636" w14:textId="39F1C870" w:rsidR="00A55435" w:rsidRDefault="00A55435" w:rsidP="00720D68">
      <w:pPr>
        <w:pStyle w:val="ListParagraph"/>
        <w:keepNext/>
        <w:spacing w:after="0"/>
      </w:pPr>
    </w:p>
    <w:p w14:paraId="68E89B1B" w14:textId="53F74BEC" w:rsidR="00A55435" w:rsidRDefault="00A55435" w:rsidP="00A55435">
      <w:pPr>
        <w:pStyle w:val="ListParagraph"/>
        <w:keepNext/>
        <w:numPr>
          <w:ilvl w:val="0"/>
          <w:numId w:val="11"/>
        </w:numPr>
        <w:spacing w:after="0"/>
        <w:rPr>
          <w:b/>
        </w:rPr>
      </w:pPr>
      <w:r w:rsidRPr="007E5B61">
        <w:rPr>
          <w:b/>
        </w:rPr>
        <w:t>Highlight the fields to be edited b</w:t>
      </w:r>
      <w:r>
        <w:rPr>
          <w:b/>
        </w:rPr>
        <w:t>y moving the cursor to “XXXXXXXX” on Line 13</w:t>
      </w:r>
      <w:r w:rsidRPr="007E5B61">
        <w:rPr>
          <w:b/>
        </w:rPr>
        <w:t>, and pressing “Shift + #”</w:t>
      </w:r>
    </w:p>
    <w:p w14:paraId="0F6320A9" w14:textId="4C08305B" w:rsidR="00A55435" w:rsidRDefault="00A55435" w:rsidP="00A55435">
      <w:pPr>
        <w:pStyle w:val="ListParagraph"/>
        <w:keepNext/>
        <w:spacing w:after="0"/>
      </w:pPr>
      <w:commentRangeStart w:id="6"/>
      <w:r>
        <w:t xml:space="preserve">Red highlighting </w:t>
      </w:r>
      <w:commentRangeEnd w:id="6"/>
      <w:r w:rsidR="0076317F">
        <w:rPr>
          <w:rStyle w:val="CommentReference"/>
        </w:rPr>
        <w:commentReference w:id="6"/>
      </w:r>
      <w:r>
        <w:t>s</w:t>
      </w:r>
      <w:r w:rsidR="007E58F6">
        <w:t>hould appear as seen in Figure 5</w:t>
      </w:r>
      <w:r>
        <w:t>. These are the fields that will need to be edited.</w:t>
      </w:r>
      <w:r w:rsidR="00E63C0E">
        <w:t xml:space="preserve"> The following steps w</w:t>
      </w:r>
      <w:r w:rsidR="00AE418D">
        <w:t>ill refer to the l</w:t>
      </w:r>
      <w:r w:rsidR="00B13915">
        <w:t>ine numbers in</w:t>
      </w:r>
      <w:r w:rsidR="00E63C0E">
        <w:t xml:space="preserve"> </w:t>
      </w:r>
      <w:r w:rsidR="007E58F6">
        <w:t>Figure 5</w:t>
      </w:r>
      <w:r w:rsidR="00E63C0E">
        <w:t>.</w:t>
      </w:r>
      <w:r>
        <w:t xml:space="preserve"> </w:t>
      </w:r>
      <w:r w:rsidR="00906ED3">
        <w:t>The coloured boxes</w:t>
      </w:r>
      <w:r w:rsidR="00197BC6">
        <w:t xml:space="preserve"> below</w:t>
      </w:r>
      <w:r w:rsidR="00906ED3">
        <w:t xml:space="preserve"> are</w:t>
      </w:r>
      <w:r w:rsidR="00197BC6">
        <w:t xml:space="preserve"> to help </w:t>
      </w:r>
      <w:r w:rsidR="00B13915">
        <w:t>clarify variable usage</w:t>
      </w:r>
      <w:r w:rsidR="00197BC6">
        <w:t>.</w:t>
      </w:r>
    </w:p>
    <w:p w14:paraId="63C97F6D" w14:textId="5C71AABB" w:rsidR="00906ED3" w:rsidRDefault="002E3B99" w:rsidP="00A55435">
      <w:pPr>
        <w:pStyle w:val="ListParagraph"/>
        <w:keepNext/>
        <w:spacing w:after="0"/>
      </w:pPr>
      <w:r>
        <w:rPr>
          <w:noProof/>
          <w:lang w:val="en-US"/>
        </w:rPr>
        <mc:AlternateContent>
          <mc:Choice Requires="wps">
            <w:drawing>
              <wp:anchor distT="0" distB="0" distL="114300" distR="114300" simplePos="0" relativeHeight="251701248" behindDoc="1" locked="0" layoutInCell="1" allowOverlap="1" wp14:anchorId="4C546DAE" wp14:editId="5602F854">
                <wp:simplePos x="0" y="0"/>
                <wp:positionH relativeFrom="column">
                  <wp:posOffset>569666</wp:posOffset>
                </wp:positionH>
                <wp:positionV relativeFrom="paragraph">
                  <wp:posOffset>127587</wp:posOffset>
                </wp:positionV>
                <wp:extent cx="2630734" cy="341630"/>
                <wp:effectExtent l="0" t="0" r="36830" b="13970"/>
                <wp:wrapNone/>
                <wp:docPr id="70" name="Rectangle 70"/>
                <wp:cNvGraphicFramePr/>
                <a:graphic xmlns:a="http://schemas.openxmlformats.org/drawingml/2006/main">
                  <a:graphicData uri="http://schemas.microsoft.com/office/word/2010/wordprocessingShape">
                    <wps:wsp>
                      <wps:cNvSpPr/>
                      <wps:spPr>
                        <a:xfrm>
                          <a:off x="0" y="0"/>
                          <a:ext cx="2630734" cy="341630"/>
                        </a:xfrm>
                        <a:prstGeom prst="rect">
                          <a:avLst/>
                        </a:prstGeom>
                        <a:solidFill>
                          <a:srgbClr val="FFFF00">
                            <a:alpha val="5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C94655" w14:textId="411AD13E" w:rsidR="00553513" w:rsidRPr="00097083" w:rsidRDefault="00553513" w:rsidP="00097083">
                            <w:pPr>
                              <w:pStyle w:val="ListParagraph"/>
                              <w:keepNext/>
                              <w:tabs>
                                <w:tab w:val="left" w:pos="6561"/>
                              </w:tabs>
                              <w:spacing w:after="0"/>
                              <w:rPr>
                                <w:color w:val="000000" w:themeColor="text1"/>
                              </w:rPr>
                            </w:pPr>
                            <w:r w:rsidRPr="00097083">
                              <w:rPr>
                                <w:color w:val="000000" w:themeColor="text1"/>
                              </w:rPr>
                              <w:t>Rule</w:t>
                            </w:r>
                            <w:r>
                              <w:rPr>
                                <w:color w:val="000000" w:themeColor="text1"/>
                              </w:rPr>
                              <w:t>’s</w:t>
                            </w:r>
                            <w:r w:rsidRPr="00097083">
                              <w:rPr>
                                <w:color w:val="000000" w:themeColor="text1"/>
                              </w:rPr>
                              <w:t xml:space="preserve"> </w:t>
                            </w:r>
                            <w:r>
                              <w:rPr>
                                <w:color w:val="000000" w:themeColor="text1"/>
                              </w:rPr>
                              <w:t xml:space="preserve">Log or </w:t>
                            </w:r>
                            <w:r w:rsidRPr="00097083">
                              <w:rPr>
                                <w:color w:val="000000" w:themeColor="text1"/>
                              </w:rPr>
                              <w:t>Param</w:t>
                            </w:r>
                            <w:r>
                              <w:rPr>
                                <w:color w:val="000000" w:themeColor="text1"/>
                              </w:rPr>
                              <w:t>e</w:t>
                            </w:r>
                            <w:r w:rsidRPr="00097083">
                              <w:rPr>
                                <w:color w:val="000000" w:themeColor="text1"/>
                              </w:rPr>
                              <w:t>ter Variabl</w:t>
                            </w:r>
                            <w:r>
                              <w:rPr>
                                <w:color w:val="000000" w:themeColor="text1"/>
                              </w:rPr>
                              <w:t>e</w:t>
                            </w:r>
                          </w:p>
                          <w:p w14:paraId="45151DFF" w14:textId="77777777" w:rsidR="00553513" w:rsidRPr="00097083" w:rsidRDefault="00553513" w:rsidP="00097083">
                            <w:pPr>
                              <w:jc w:val="center"/>
                              <w:rPr>
                                <w:color w:val="000000" w:themeColor="text1"/>
                              </w:rPr>
                            </w:pPr>
                          </w:p>
                        </w:txbxContent>
                      </wps:txbx>
                      <wps:bodyPr rot="0" spcFirstLastPara="0" vertOverflow="overflow" horzOverflow="overflow" vert="horz" wrap="square" lIns="0" tIns="7200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46DAE" id="Rectangle 70" o:spid="_x0000_s1038" style="position:absolute;left:0;text-align:left;margin-left:44.85pt;margin-top:10.05pt;width:207.15pt;height:26.9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" fillcolor="yellow" strokecolor="yellow" strokeweight="1pt">
                <v:fill opacity="32896f"/>
                <v:textbox inset="0,2mm,0">
                  <w:txbxContent>
                    <w:p w14:paraId="08C94655" w14:textId="411AD13E" w:rsidR="00553513" w:rsidRPr="00097083" w:rsidRDefault="00553513" w:rsidP="00097083">
                      <w:pPr>
                        <w:pStyle w:val="ListParagraph"/>
                        <w:keepNext/>
                        <w:tabs>
                          <w:tab w:val="left" w:pos="6561"/>
                        </w:tabs>
                        <w:spacing w:after="0"/>
                        <w:rPr>
                          <w:color w:val="000000" w:themeColor="text1"/>
                        </w:rPr>
                      </w:pPr>
                      <w:r w:rsidRPr="00097083">
                        <w:rPr>
                          <w:color w:val="000000" w:themeColor="text1"/>
                        </w:rPr>
                        <w:t>Rule</w:t>
                      </w:r>
                      <w:r>
                        <w:rPr>
                          <w:color w:val="000000" w:themeColor="text1"/>
                        </w:rPr>
                        <w:t>’s</w:t>
                      </w:r>
                      <w:r w:rsidRPr="00097083">
                        <w:rPr>
                          <w:color w:val="000000" w:themeColor="text1"/>
                        </w:rPr>
                        <w:t xml:space="preserve"> </w:t>
                      </w:r>
                      <w:r>
                        <w:rPr>
                          <w:color w:val="000000" w:themeColor="text1"/>
                        </w:rPr>
                        <w:t xml:space="preserve">Log or </w:t>
                      </w:r>
                      <w:r w:rsidRPr="00097083">
                        <w:rPr>
                          <w:color w:val="000000" w:themeColor="text1"/>
                        </w:rPr>
                        <w:t>Param</w:t>
                      </w:r>
                      <w:r>
                        <w:rPr>
                          <w:color w:val="000000" w:themeColor="text1"/>
                        </w:rPr>
                        <w:t>e</w:t>
                      </w:r>
                      <w:r w:rsidRPr="00097083">
                        <w:rPr>
                          <w:color w:val="000000" w:themeColor="text1"/>
                        </w:rPr>
                        <w:t>ter Variabl</w:t>
                      </w:r>
                      <w:r>
                        <w:rPr>
                          <w:color w:val="000000" w:themeColor="text1"/>
                        </w:rPr>
                        <w:t>e</w:t>
                      </w:r>
                    </w:p>
                    <w:p w14:paraId="45151DFF" w14:textId="77777777" w:rsidR="00553513" w:rsidRPr="00097083" w:rsidRDefault="00553513" w:rsidP="00097083">
                      <w:pPr>
                        <w:jc w:val="center"/>
                        <w:rPr>
                          <w:color w:val="000000" w:themeColor="text1"/>
                        </w:rPr>
                      </w:pPr>
                    </w:p>
                  </w:txbxContent>
                </v:textbox>
              </v:rect>
            </w:pict>
          </mc:Fallback>
        </mc:AlternateContent>
      </w:r>
      <w:r w:rsidR="00097083">
        <w:rPr>
          <w:noProof/>
          <w:lang w:val="en-US"/>
        </w:rPr>
        <mc:AlternateContent>
          <mc:Choice Requires="wps">
            <w:drawing>
              <wp:anchor distT="0" distB="0" distL="114300" distR="114300" simplePos="0" relativeHeight="251703296" behindDoc="1" locked="0" layoutInCell="1" allowOverlap="1" wp14:anchorId="3A6A6049" wp14:editId="4AFD892E">
                <wp:simplePos x="0" y="0"/>
                <wp:positionH relativeFrom="column">
                  <wp:posOffset>3771876</wp:posOffset>
                </wp:positionH>
                <wp:positionV relativeFrom="paragraph">
                  <wp:posOffset>124508</wp:posOffset>
                </wp:positionV>
                <wp:extent cx="2627678" cy="341678"/>
                <wp:effectExtent l="0" t="0" r="13970" b="13970"/>
                <wp:wrapNone/>
                <wp:docPr id="71" name="Rectangle 71"/>
                <wp:cNvGraphicFramePr/>
                <a:graphic xmlns:a="http://schemas.openxmlformats.org/drawingml/2006/main">
                  <a:graphicData uri="http://schemas.microsoft.com/office/word/2010/wordprocessingShape">
                    <wps:wsp>
                      <wps:cNvSpPr/>
                      <wps:spPr>
                        <a:xfrm>
                          <a:off x="0" y="0"/>
                          <a:ext cx="2627678" cy="341678"/>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7567E0" w14:textId="2209AF14" w:rsidR="00553513" w:rsidRPr="003400C3" w:rsidRDefault="00553513" w:rsidP="00F21601">
                            <w:pPr>
                              <w:pStyle w:val="ListParagraph"/>
                              <w:keepNext/>
                              <w:spacing w:after="0"/>
                            </w:pPr>
                            <w:proofErr w:type="gramStart"/>
                            <w:r>
                              <w:t>.YAML</w:t>
                            </w:r>
                            <w:proofErr w:type="gramEnd"/>
                            <w:r>
                              <w:t xml:space="preserve"> Configuration File Variable</w:t>
                            </w:r>
                          </w:p>
                          <w:p w14:paraId="28EAB5B4" w14:textId="77777777" w:rsidR="00553513" w:rsidRDefault="00553513" w:rsidP="00F21601">
                            <w:pPr>
                              <w:jc w:val="center"/>
                            </w:pPr>
                          </w:p>
                        </w:txbxContent>
                      </wps:txbx>
                      <wps:bodyPr rot="0" spcFirstLastPara="0" vertOverflow="overflow" horzOverflow="overflow" vert="horz" wrap="square" lIns="0" tIns="7200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A6049" id="Rectangle 71" o:spid="_x0000_s1039" style="position:absolute;left:0;text-align:left;margin-left:297pt;margin-top:9.8pt;width:206.9pt;height:26.9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" fillcolor="#4472c4 [3204]" strokecolor="#1f3763 [1604]" strokeweight="1pt">
                <v:fill opacity="32896f"/>
                <v:textbox inset="0,2mm,0">
                  <w:txbxContent>
                    <w:p w14:paraId="527567E0" w14:textId="2209AF14" w:rsidR="00553513" w:rsidRPr="003400C3" w:rsidRDefault="00553513" w:rsidP="00F21601">
                      <w:pPr>
                        <w:pStyle w:val="ListParagraph"/>
                        <w:keepNext/>
                        <w:spacing w:after="0"/>
                      </w:pPr>
                      <w:proofErr w:type="gramStart"/>
                      <w:r>
                        <w:t>.YAML</w:t>
                      </w:r>
                      <w:proofErr w:type="gramEnd"/>
                      <w:r>
                        <w:t xml:space="preserve"> Configuration File Variable</w:t>
                      </w:r>
                    </w:p>
                    <w:p w14:paraId="28EAB5B4" w14:textId="77777777" w:rsidR="00553513" w:rsidRDefault="00553513" w:rsidP="00F21601">
                      <w:pPr>
                        <w:jc w:val="center"/>
                      </w:pPr>
                    </w:p>
                  </w:txbxContent>
                </v:textbox>
              </v:rect>
            </w:pict>
          </mc:Fallback>
        </mc:AlternateContent>
      </w:r>
    </w:p>
    <w:p w14:paraId="7D1EDED4" w14:textId="451B7906" w:rsidR="00F21601" w:rsidRDefault="002E3B99" w:rsidP="002E3B99">
      <w:pPr>
        <w:keepNext/>
        <w:tabs>
          <w:tab w:val="left" w:pos="2680"/>
          <w:tab w:val="left" w:pos="3981"/>
        </w:tabs>
        <w:spacing w:after="0"/>
        <w:ind w:left="360"/>
        <w:rPr>
          <w:b/>
        </w:rPr>
      </w:pPr>
      <w:r>
        <w:rPr>
          <w:b/>
        </w:rPr>
        <w:tab/>
      </w:r>
      <w:r>
        <w:rPr>
          <w:b/>
        </w:rPr>
        <w:tab/>
      </w:r>
    </w:p>
    <w:p w14:paraId="69F7CC49" w14:textId="513CE942" w:rsidR="006E5644" w:rsidRDefault="006E5644" w:rsidP="002E3B99">
      <w:pPr>
        <w:keepNext/>
        <w:spacing w:after="0"/>
        <w:rPr>
          <w:noProof/>
          <w:lang w:val="en-US"/>
        </w:rPr>
      </w:pPr>
    </w:p>
    <w:p w14:paraId="5A0BF88B" w14:textId="7CF02298" w:rsidR="00DD5805" w:rsidRDefault="00DD5805" w:rsidP="002E3B99">
      <w:pPr>
        <w:keepNext/>
        <w:spacing w:after="0"/>
        <w:rPr>
          <w:noProof/>
          <w:lang w:val="en-US"/>
        </w:rPr>
      </w:pPr>
    </w:p>
    <w:p w14:paraId="2FB8C9FD" w14:textId="6E9C0565" w:rsidR="00097083" w:rsidRDefault="00AE418D" w:rsidP="00383E39">
      <w:pPr>
        <w:keepNext/>
        <w:spacing w:after="0"/>
      </w:pPr>
      <w:r>
        <w:rPr>
          <w:noProof/>
          <w:lang w:val="en-US"/>
        </w:rPr>
        <mc:AlternateContent>
          <mc:Choice Requires="wpg">
            <w:drawing>
              <wp:anchor distT="0" distB="0" distL="114300" distR="114300" simplePos="0" relativeHeight="251805696" behindDoc="1" locked="0" layoutInCell="1" allowOverlap="1" wp14:anchorId="7287F4F1" wp14:editId="7B847B4E">
                <wp:simplePos x="0" y="0"/>
                <wp:positionH relativeFrom="column">
                  <wp:posOffset>3337</wp:posOffset>
                </wp:positionH>
                <wp:positionV relativeFrom="paragraph">
                  <wp:posOffset>76200</wp:posOffset>
                </wp:positionV>
                <wp:extent cx="6896631" cy="3549422"/>
                <wp:effectExtent l="0" t="0" r="12700" b="6985"/>
                <wp:wrapNone/>
                <wp:docPr id="80" name="Group 80"/>
                <wp:cNvGraphicFramePr/>
                <a:graphic xmlns:a="http://schemas.openxmlformats.org/drawingml/2006/main">
                  <a:graphicData uri="http://schemas.microsoft.com/office/word/2010/wordprocessingGroup">
                    <wpg:wgp>
                      <wpg:cNvGrpSpPr/>
                      <wpg:grpSpPr>
                        <a:xfrm>
                          <a:off x="0" y="0"/>
                          <a:ext cx="6896631" cy="3549422"/>
                          <a:chOff x="0" y="0"/>
                          <a:chExt cx="6896631" cy="3549422"/>
                        </a:xfrm>
                      </wpg:grpSpPr>
                      <pic:pic xmlns:pic="http://schemas.openxmlformats.org/drawingml/2006/picture">
                        <pic:nvPicPr>
                          <pic:cNvPr id="2" name="Picture 2" descr="../../Desktop/Screen%20Shot%202017-03-30%20at%209.11.13%20AM.pn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4190" cy="3103245"/>
                          </a:xfrm>
                          <a:prstGeom prst="rect">
                            <a:avLst/>
                          </a:prstGeom>
                          <a:noFill/>
                          <a:ln>
                            <a:noFill/>
                          </a:ln>
                        </pic:spPr>
                      </pic:pic>
                      <wpg:grpSp>
                        <wpg:cNvPr id="79" name="Group 79"/>
                        <wpg:cNvGrpSpPr/>
                        <wpg:grpSpPr>
                          <a:xfrm>
                            <a:off x="340397" y="1755381"/>
                            <a:ext cx="4909483" cy="1400140"/>
                            <a:chOff x="0" y="0"/>
                            <a:chExt cx="4910344" cy="1363810"/>
                          </a:xfrm>
                        </wpg:grpSpPr>
                        <wps:wsp>
                          <wps:cNvPr id="65" name="Rectangle 65"/>
                          <wps:cNvSpPr/>
                          <wps:spPr>
                            <a:xfrm>
                              <a:off x="2973022" y="0"/>
                              <a:ext cx="1601470" cy="114300"/>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3202845" y="229823"/>
                              <a:ext cx="1601470" cy="114300"/>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654949" y="1074590"/>
                              <a:ext cx="1255395" cy="116205"/>
                            </a:xfrm>
                            <a:prstGeom prst="rect">
                              <a:avLst/>
                            </a:prstGeom>
                            <a:solidFill>
                              <a:schemeClr val="accent1">
                                <a:alpha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2511886" y="1074590"/>
                              <a:ext cx="1026160" cy="116205"/>
                            </a:xfrm>
                            <a:prstGeom prst="rect">
                              <a:avLst/>
                            </a:prstGeom>
                            <a:solidFill>
                              <a:srgbClr val="FFFF00">
                                <a:alpha val="5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801934" y="1212680"/>
                              <a:ext cx="456565" cy="151130"/>
                            </a:xfrm>
                            <a:prstGeom prst="rect">
                              <a:avLst/>
                            </a:prstGeom>
                            <a:solidFill>
                              <a:srgbClr val="FFFF00">
                                <a:alpha val="5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0" y="366738"/>
                              <a:ext cx="3430270" cy="619125"/>
                            </a:xfrm>
                            <a:prstGeom prst="rect">
                              <a:avLst/>
                            </a:prstGeom>
                            <a:solidFill>
                              <a:srgbClr val="FFFF00">
                                <a:alpha val="5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1603867" y="1217232"/>
                              <a:ext cx="1137920" cy="118745"/>
                            </a:xfrm>
                            <a:prstGeom prst="rect">
                              <a:avLst/>
                            </a:prstGeom>
                            <a:solidFill>
                              <a:srgbClr val="FFFF00">
                                <a:alpha val="5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1" name="Text Box 81"/>
                        <wps:cNvSpPr txBox="1"/>
                        <wps:spPr>
                          <a:xfrm>
                            <a:off x="46721" y="3143667"/>
                            <a:ext cx="6849910" cy="405755"/>
                          </a:xfrm>
                          <a:prstGeom prst="rect">
                            <a:avLst/>
                          </a:prstGeom>
                          <a:solidFill>
                            <a:prstClr val="white"/>
                          </a:solidFill>
                          <a:ln>
                            <a:noFill/>
                          </a:ln>
                          <a:effectLst/>
                        </wps:spPr>
                        <wps:txbx>
                          <w:txbxContent>
                            <w:p w14:paraId="45CE6E76" w14:textId="15240190" w:rsidR="00553513" w:rsidRPr="003B168C" w:rsidRDefault="00553513" w:rsidP="002E3B99">
                              <w:pPr>
                                <w:pStyle w:val="Caption"/>
                                <w:rPr>
                                  <w:noProof/>
                                  <w:sz w:val="22"/>
                                  <w:szCs w:val="22"/>
                                </w:rPr>
                              </w:pPr>
                              <w:r>
                                <w:t xml:space="preserve">Figure </w:t>
                              </w:r>
                              <w:fldSimple w:instr=" SEQ Figure \* ARABIC ">
                                <w:r>
                                  <w:rPr>
                                    <w:noProof/>
                                  </w:rPr>
                                  <w:t>5</w:t>
                                </w:r>
                              </w:fldSimple>
                              <w:r>
                                <w:t xml:space="preserve">. </w:t>
                              </w:r>
                              <w:r w:rsidRPr="00AF4718">
                                <w:t>Genes</w:t>
                              </w:r>
                              <w:r>
                                <w:t>is screenshot of the starting "</w:t>
                              </w:r>
                              <w:proofErr w:type="spellStart"/>
                              <w:r>
                                <w:t>t</w:t>
                              </w:r>
                              <w:r w:rsidRPr="00AF4718">
                                <w:t>Pile_INCLUDE</w:t>
                              </w:r>
                              <w:proofErr w:type="spellEnd"/>
                              <w:r w:rsidRPr="00AF4718">
                                <w:t xml:space="preserve">" file, after performing Step 3. The highlighted fields are areas of text which will need to be replaced. The highlighting can be turned off using the VIM command </w:t>
                              </w:r>
                              <w:proofErr w:type="gramStart"/>
                              <w:r w:rsidRPr="00AF4718">
                                <w:t>":</w:t>
                              </w:r>
                              <w:proofErr w:type="spellStart"/>
                              <w:r w:rsidRPr="00AF4718">
                                <w:t>noh</w:t>
                              </w:r>
                              <w:proofErr w:type="spellEnd"/>
                              <w:proofErr w:type="gramEnd"/>
                              <w:r w:rsidRPr="00AF471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87F4F1" id="Group 80" o:spid="_x0000_s1040" style="position:absolute;margin-left:.25pt;margin-top:6pt;width:543.05pt;height:279.5pt;z-index:-251510784" coordsize="6896631,35494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">
                <v:shape id="Picture 2" o:spid="_x0000_s1041" type="#_x0000_t75" alt="../../Desktop/Screen%20Shot%202017-03-30%20at%209.11.13%20AM.png" style="position:absolute;width:6854190;height:31032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Lt&#10;Voa+AAAA2gAAAA8AAABkcnMvZG93bnJldi54bWxEj8sKwjAQRfeC/xBGcKdpXYhWo4gguFDw9QFj&#10;M7bVZlKaaOvfG0FwebmPw50vW1OKF9WusKwgHkYgiFOrC84UXM6bwQSE88gaS8uk4E0OlotuZ46J&#10;tg0f6XXymQgj7BJUkHtfJVK6NCeDbmgr4uDdbG3QB1lnUtfYhHFTylEUjaXBggMhx4rWOaWP09ME&#10;brPbjw/H++pa3jexPrRamniqVL/XrmYgPLX+H/61t1rBCL5Xwg2Qiw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HLtVoa+AAAA2gAAAA8AAAAAAAAAAAAAAAAAnAIAAGRycy9k&#10;b3ducmV2LnhtbFBLBQYAAAAABAAEAPcAAACHAwAAAAA=&#10;">
                  <v:imagedata r:id="rId16" o:title="../../Desktop/Screen%20Shot%202017-03-30%20at%209.11.13%20AM.png"/>
                  <v:path arrowok="t"/>
                </v:shape>
                <v:group id="Group 79" o:spid="_x0000_s1042" style="position:absolute;left:340397;top:1755381;width:4909483;height:1400140" coordsize="4910344,13638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2I4nxgAAANsAAAAPAAAAZHJzL2Rvd25yZXYueG1sRI9ba8JAFITfC/6H5Qh9&#10;q5tYWjVmFRFb+iCCFxDfDtmTC2bPhuw2if++Wyj0cZiZb5h0PZhadNS6yrKCeBKBIM6srrhQcDl/&#10;vMxBOI+ssbZMCh7kYL0aPaWYaNvzkbqTL0SAsEtQQel9k0jpspIMuoltiIOX29agD7ItpG6xD3BT&#10;y2kUvUuDFYeFEhvalpTdT99GwWeP/eY13nX7e7593M5vh+s+JqWex8NmCcLT4P/Df+0vrW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HYjifGAAAA2wAA&#10;AA8AAAAAAAAAAAAAAAAAqQIAAGRycy9kb3ducmV2LnhtbFBLBQYAAAAABAAEAPoAAACcAwAAAAA=&#10;">
                  <v:rect id="Rectangle 65" o:spid="_x0000_s1043" style="position:absolute;left:2973022;width:160147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sn7vwwAA&#10;ANsAAAAPAAAAZHJzL2Rvd25yZXYueG1sRI/NasMwEITvgb6D2EJviZySOMGJEkpJqK91QntdrK3l&#10;1loZS/HP20eFQo/DzHzD7I+jbURPna8dK1guEhDEpdM1Vwqul/N8C8IHZI2NY1IwkYfj4WG2x0y7&#10;gd+pL0IlIoR9hgpMCG0mpS8NWfQL1xJH78t1FkOUXSV1h0OE20Y+J0kqLdYcFwy29Gqo/CluVsFb&#10;buy02Xyu0o/lqnRFwqfTNyv19Di+7EAEGsN/+K+dawXpGn6/xB8gD3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sn7vwwAAANsAAAAPAAAAAAAAAAAAAAAAAJcCAABkcnMvZG93&#10;bnJldi54bWxQSwUGAAAAAAQABAD1AAAAhwMAAAAA&#10;" fillcolor="#4472c4 [3204]" strokecolor="#1f3763 [1604]" strokeweight="1pt">
                    <v:fill opacity="32896f"/>
                  </v:rect>
                  <v:rect id="Rectangle 66" o:spid="_x0000_s1044" style="position:absolute;left:3202845;top:229823;width:1601470;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YOCYwgAA&#10;ANsAAAAPAAAAZHJzL2Rvd25yZXYueG1sRI9Ba8JAFITvhf6H5RW81Y0lxBJdRYrFXE2lXh/ZZzaa&#10;fRuyW5P8e7dQ6HGYmW+Y9Xa0rbhT7xvHChbzBARx5XTDtYLT1+frOwgfkDW2jknBRB62m+enNeba&#10;DXykexlqESHsc1RgQuhyKX1lyKKfu444ehfXWwxR9rXUPQ4Rblv5liSZtNhwXDDY0Yeh6lb+WAWH&#10;wthpuTyn2fcirVyZ8H5/ZaVmL+NuBSLQGP7Df+1CK8gy+P0Sf4DcP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Bg4JjCAAAA2wAAAA8AAAAAAAAAAAAAAAAAlwIAAGRycy9kb3du&#10;cmV2LnhtbFBLBQYAAAAABAAEAPUAAACGAwAAAAA=&#10;" fillcolor="#4472c4 [3204]" strokecolor="#1f3763 [1604]" strokeweight="1pt">
                    <v:fill opacity="32896f"/>
                  </v:rect>
                  <v:rect id="Rectangle 67" o:spid="_x0000_s1045" style="position:absolute;left:3654949;top:1074590;width:1255395;height:11620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LEUDwgAA&#10;ANsAAAAPAAAAZHJzL2Rvd25yZXYueG1sRI/BasMwEETvhfyD2EBvjewQ7OJGCSE4NNe6ob0u0tZy&#10;Y62MpSTO31eFQo/DzLxh1tvJ9eJKY+g8K8gXGQhi7U3HrYLT++HpGUSIyAZ7z6TgTgG2m9nDGivj&#10;b/xG1ya2IkE4VKjAxjhUUgZtyWFY+IE4eV9+dBiTHFtpRrwluOvlMssK6bDjtGBxoL0lfW4uTsHr&#10;0bp7WX6uio98pX2TcV1/s1KP82n3AiLSFP/Df+2jUVCU8Psl/QC5+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8sRQPCAAAA2wAAAA8AAAAAAAAAAAAAAAAAlwIAAGRycy9kb3du&#10;cmV2LnhtbFBLBQYAAAAABAAEAPUAAACGAwAAAAA=&#10;" fillcolor="#4472c4 [3204]" strokecolor="#1f3763 [1604]" strokeweight="1pt">
                    <v:fill opacity="32896f"/>
                  </v:rect>
                  <v:rect id="Rectangle 68" o:spid="_x0000_s1046" style="position:absolute;left:2511886;top:1074590;width:1026160;height:11620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tZOjwAAA&#10;ANsAAAAPAAAAZHJzL2Rvd25yZXYueG1sRE9da8IwFH0X/A/hCnuzyRyI7YwyBJmDMWx175fmri1r&#10;bkqSafvvl4fBHg/ne7sfbS9u5EPnWMNjpkAQ18503Gi4Xo7LDYgQkQ32jknDRAH2u/lsi4Vxdy7p&#10;VsVGpBAOBWpoYxwKKUPdksWQuYE4cV/OW4wJ+kYaj/cUbnu5UmotLXacGloc6NBS/V39WA3V+enN&#10;53h6/5z6Mlfu1a+mD6/1w2J8eQYRaYz/4j/3yWhYp7HpS/oBcvc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ctZOjwAAAANsAAAAPAAAAAAAAAAAAAAAAAJcCAABkcnMvZG93bnJl&#10;di54bWxQSwUGAAAAAAQABAD1AAAAhAMAAAAA&#10;" fillcolor="yellow" strokecolor="yellow" strokeweight="1pt">
                    <v:fill opacity="32896f"/>
                  </v:rect>
                  <v:rect id="Rectangle 69" o:spid="_x0000_s1047" style="position:absolute;left:801934;top:1212680;width:456565;height:1511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TY4wwAA&#10;ANsAAAAPAAAAZHJzL2Rvd25yZXYueG1sRI9Ba8JAFITvhf6H5Qm91Y0KYlI3oRREC1I06v2RfU1C&#10;s2/D7qrJv3cLhR6HmfmGWReD6cSNnG8tK5hNExDEldUt1wrOp83rCoQPyBo7y6RgJA9F/vy0xkzb&#10;Ox/pVoZaRAj7DBU0IfSZlL5qyKCf2p44et/WGQxRulpqh/cIN52cJ8lSGmw5LjTY00dD1U95NQrK&#10;w+LTpbjbX8bumCZ26+bjl1PqZTK8v4EINIT/8F97pxUsU/j9En+AzB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TY4wwAAANsAAAAPAAAAAAAAAAAAAAAAAJcCAABkcnMvZG93&#10;bnJldi54bWxQSwUGAAAAAAQABAD1AAAAhwMAAAAA&#10;" fillcolor="yellow" strokecolor="yellow" strokeweight="1pt">
                    <v:fill opacity="32896f"/>
                  </v:rect>
                  <v:rect id="Rectangle 74" o:spid="_x0000_s1048" style="position:absolute;top:366738;width:3430270;height:6191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IQ97xAAA&#10;ANsAAAAPAAAAZHJzL2Rvd25yZXYueG1sRI9Ba8JAFITvBf/D8oTedKMtVaObIIVShSKa1vsj+5qE&#10;Zt+G3a0m/74rCD0OM/MNs8l704oLOd9YVjCbJiCIS6sbrhR8fb5NliB8QNbYWiYFA3nIs9HDBlNt&#10;r3yiSxEqESHsU1RQh9ClUvqyJoN+ajvi6H1bZzBE6SqpHV4j3LRyniQv0mDDcaHGjl5rKn+KX6Og&#10;OD7t3Qp3H+ehPa0S++7mw8Ep9Tjut2sQgfrwH763d1rB4hluX+IPkNk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CEPe8QAAADbAAAADwAAAAAAAAAAAAAAAACXAgAAZHJzL2Rv&#10;d25yZXYueG1sUEsFBgAAAAAEAAQA9QAAAIgDAAAAAA==&#10;" fillcolor="yellow" strokecolor="yellow" strokeweight="1pt">
                    <v:fill opacity="32896f"/>
                  </v:rect>
                  <v:rect id="Rectangle 75" o:spid="_x0000_s1049" style="position:absolute;left:1603867;top:1217232;width:1137920;height:1187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bargxAAA&#10;ANsAAAAPAAAAZHJzL2Rvd25yZXYueG1sRI9Ba8JAFITvBf/D8oTedKOlVaObIIVShSKa1vsj+5qE&#10;Zt+G3a0m/74rCD0OM/MNs8l704oLOd9YVjCbJiCIS6sbrhR8fb5NliB8QNbYWiYFA3nIs9HDBlNt&#10;r3yiSxEqESHsU1RQh9ClUvqyJoN+ajvi6H1bZzBE6SqpHV4j3LRyniQv0mDDcaHGjl5rKn+KX6Og&#10;OD7t3Qp3H+ehPa0S++7mw8Ep9Tjut2sQgfrwH763d1rB4hluX+IPkNk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22q4MQAAADbAAAADwAAAAAAAAAAAAAAAACXAgAAZHJzL2Rv&#10;d25yZXYueG1sUEsFBgAAAAAEAAQA9QAAAIgDAAAAAA==&#10;" fillcolor="yellow" strokecolor="yellow" strokeweight="1pt">
                    <v:fill opacity="32896f"/>
                  </v:rect>
                </v:group>
                <v:shape id="Text Box 81" o:spid="_x0000_s1050" type="#_x0000_t202" style="position:absolute;left:46721;top:3143667;width:6849910;height:4057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N6vaxQAA&#10;ANsAAAAPAAAAZHJzL2Rvd25yZXYueG1sRI9BawIxFITvBf9DeIKXUrNaEVmNIqLQepFuvXh7bJ6b&#10;bTcvS5LV7b83hUKPw8x8w6w2vW3EjXyoHSuYjDMQxKXTNVcKzp+HlwWIEJE1No5JwQ8F2KwHTyvM&#10;tbvzB92KWIkE4ZCjAhNjm0sZSkMWw9i1xMm7Om8xJukrqT3eE9w2cpplc2mx5rRgsKWdofK76KyC&#10;0+xyMs/ddX/czl79+7nbzb+qQqnRsN8uQUTq43/4r/2mFSwm8Psl/QC5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3q9rFAAAA2wAAAA8AAAAAAAAAAAAAAAAAlwIAAGRycy9k&#10;b3ducmV2LnhtbFBLBQYAAAAABAAEAPUAAACJAwAAAAA=&#10;" stroked="f">
                  <v:textbox style="mso-fit-shape-to-text:t" inset="0,0,0,0">
                    <w:txbxContent>
                      <w:p w14:paraId="45CE6E76" w14:textId="15240190" w:rsidR="00553513" w:rsidRPr="003B168C" w:rsidRDefault="00553513" w:rsidP="002E3B99">
                        <w:pPr>
                          <w:pStyle w:val="Caption"/>
                          <w:rPr>
                            <w:noProof/>
                            <w:sz w:val="22"/>
                            <w:szCs w:val="22"/>
                          </w:rPr>
                        </w:pPr>
                        <w:r>
                          <w:t xml:space="preserve">Figure </w:t>
                        </w:r>
                        <w:fldSimple w:instr=" SEQ Figure \* ARABIC ">
                          <w:r>
                            <w:rPr>
                              <w:noProof/>
                            </w:rPr>
                            <w:t>5</w:t>
                          </w:r>
                        </w:fldSimple>
                        <w:r>
                          <w:t xml:space="preserve">. </w:t>
                        </w:r>
                        <w:r w:rsidRPr="00AF4718">
                          <w:t>Genes</w:t>
                        </w:r>
                        <w:r>
                          <w:t>is screenshot of the starting "</w:t>
                        </w:r>
                        <w:proofErr w:type="spellStart"/>
                        <w:r>
                          <w:t>t</w:t>
                        </w:r>
                        <w:r w:rsidRPr="00AF4718">
                          <w:t>Pile_INCLUDE</w:t>
                        </w:r>
                        <w:proofErr w:type="spellEnd"/>
                        <w:r w:rsidRPr="00AF4718">
                          <w:t xml:space="preserve">" file, after performing Step 3. The highlighted fields are areas of text which will need to be replaced. The highlighting can be turned off using the VIM command </w:t>
                        </w:r>
                        <w:proofErr w:type="gramStart"/>
                        <w:r w:rsidRPr="00AF4718">
                          <w:t>":</w:t>
                        </w:r>
                        <w:proofErr w:type="spellStart"/>
                        <w:r w:rsidRPr="00AF4718">
                          <w:t>noh</w:t>
                        </w:r>
                        <w:proofErr w:type="spellEnd"/>
                        <w:proofErr w:type="gramEnd"/>
                        <w:r w:rsidRPr="00AF4718">
                          <w:t>".</w:t>
                        </w:r>
                      </w:p>
                    </w:txbxContent>
                  </v:textbox>
                </v:shape>
              </v:group>
            </w:pict>
          </mc:Fallback>
        </mc:AlternateContent>
      </w:r>
    </w:p>
    <w:p w14:paraId="46ACEAC5" w14:textId="77777777" w:rsidR="00AE418D" w:rsidRDefault="00AE418D" w:rsidP="00383E39">
      <w:pPr>
        <w:keepNext/>
        <w:spacing w:after="0"/>
      </w:pPr>
    </w:p>
    <w:p w14:paraId="19136FA8" w14:textId="77777777" w:rsidR="00AE418D" w:rsidRDefault="00AE418D" w:rsidP="00383E39">
      <w:pPr>
        <w:keepNext/>
        <w:spacing w:after="0"/>
      </w:pPr>
    </w:p>
    <w:p w14:paraId="19AF3FA6" w14:textId="77777777" w:rsidR="00AE418D" w:rsidRDefault="00AE418D" w:rsidP="00383E39">
      <w:pPr>
        <w:keepNext/>
        <w:spacing w:after="0"/>
      </w:pPr>
    </w:p>
    <w:p w14:paraId="73297EF2" w14:textId="77777777" w:rsidR="00AE418D" w:rsidRDefault="00AE418D" w:rsidP="00383E39">
      <w:pPr>
        <w:keepNext/>
        <w:spacing w:after="0"/>
      </w:pPr>
    </w:p>
    <w:p w14:paraId="19F7FA3C" w14:textId="77777777" w:rsidR="00AE418D" w:rsidRDefault="00AE418D" w:rsidP="00383E39">
      <w:pPr>
        <w:keepNext/>
        <w:spacing w:after="0"/>
      </w:pPr>
    </w:p>
    <w:p w14:paraId="59478E10" w14:textId="77777777" w:rsidR="00AE418D" w:rsidRDefault="00AE418D" w:rsidP="00383E39">
      <w:pPr>
        <w:keepNext/>
        <w:spacing w:after="0"/>
      </w:pPr>
    </w:p>
    <w:p w14:paraId="2921D37B" w14:textId="77777777" w:rsidR="00AE418D" w:rsidRDefault="00AE418D" w:rsidP="00383E39">
      <w:pPr>
        <w:keepNext/>
        <w:spacing w:after="0"/>
      </w:pPr>
    </w:p>
    <w:p w14:paraId="11BADD18" w14:textId="77777777" w:rsidR="00AE418D" w:rsidRDefault="00AE418D" w:rsidP="00383E39">
      <w:pPr>
        <w:keepNext/>
        <w:spacing w:after="0"/>
      </w:pPr>
    </w:p>
    <w:p w14:paraId="48C0992A" w14:textId="04E15F45" w:rsidR="00AE418D" w:rsidRDefault="00AE418D" w:rsidP="00383E39">
      <w:pPr>
        <w:keepNext/>
        <w:spacing w:after="0"/>
      </w:pPr>
    </w:p>
    <w:p w14:paraId="1FC0C9FC" w14:textId="3DD470D8" w:rsidR="00AE418D" w:rsidRDefault="00AE418D" w:rsidP="00383E39">
      <w:pPr>
        <w:keepNext/>
        <w:spacing w:after="0"/>
      </w:pPr>
    </w:p>
    <w:p w14:paraId="42118756" w14:textId="397EFA97" w:rsidR="00AE418D" w:rsidRDefault="00AE418D" w:rsidP="00383E39">
      <w:pPr>
        <w:keepNext/>
        <w:spacing w:after="0"/>
      </w:pPr>
    </w:p>
    <w:p w14:paraId="3581D053" w14:textId="46D67660" w:rsidR="00AE418D" w:rsidRDefault="00AE418D" w:rsidP="00383E39">
      <w:pPr>
        <w:keepNext/>
        <w:spacing w:after="0"/>
      </w:pPr>
    </w:p>
    <w:p w14:paraId="5021D113" w14:textId="4AD0537E" w:rsidR="00AE418D" w:rsidRDefault="00AE418D" w:rsidP="00383E39">
      <w:pPr>
        <w:keepNext/>
        <w:spacing w:after="0"/>
      </w:pPr>
    </w:p>
    <w:p w14:paraId="3C5EA656" w14:textId="083DF644" w:rsidR="00AE418D" w:rsidRDefault="00AE418D" w:rsidP="00383E39">
      <w:pPr>
        <w:keepNext/>
        <w:spacing w:after="0"/>
      </w:pPr>
    </w:p>
    <w:p w14:paraId="16200251" w14:textId="0F9E8905" w:rsidR="00AE418D" w:rsidRDefault="00AE418D" w:rsidP="00383E39">
      <w:pPr>
        <w:keepNext/>
        <w:spacing w:after="0"/>
      </w:pPr>
    </w:p>
    <w:p w14:paraId="6505A56E" w14:textId="55B2E097" w:rsidR="00AE418D" w:rsidRDefault="00AE418D" w:rsidP="00383E39">
      <w:pPr>
        <w:keepNext/>
        <w:spacing w:after="0"/>
      </w:pPr>
    </w:p>
    <w:p w14:paraId="24A85C28" w14:textId="6B1C570F" w:rsidR="00AE418D" w:rsidRDefault="007E58F6" w:rsidP="007E58F6">
      <w:pPr>
        <w:keepNext/>
        <w:tabs>
          <w:tab w:val="left" w:pos="2053"/>
        </w:tabs>
        <w:spacing w:after="0"/>
        <w:ind w:firstLine="720"/>
      </w:pPr>
      <w:r>
        <w:tab/>
      </w:r>
    </w:p>
    <w:p w14:paraId="69E43349" w14:textId="77777777" w:rsidR="00AE418D" w:rsidRDefault="00AE418D" w:rsidP="00383E39">
      <w:pPr>
        <w:keepNext/>
        <w:spacing w:after="0"/>
      </w:pPr>
    </w:p>
    <w:p w14:paraId="27B30F65" w14:textId="77777777" w:rsidR="00AE418D" w:rsidRDefault="00AE418D" w:rsidP="00383E39">
      <w:pPr>
        <w:keepNext/>
        <w:spacing w:after="0"/>
      </w:pPr>
    </w:p>
    <w:p w14:paraId="1B625B4D" w14:textId="77777777" w:rsidR="00AE418D" w:rsidRPr="002E3B99" w:rsidRDefault="00AE418D" w:rsidP="00383E39">
      <w:pPr>
        <w:keepNext/>
        <w:spacing w:after="0"/>
      </w:pPr>
    </w:p>
    <w:p w14:paraId="534CF974" w14:textId="77777777" w:rsidR="002E3B99" w:rsidRDefault="00B13915" w:rsidP="002E3B99">
      <w:pPr>
        <w:pStyle w:val="ListParagraph"/>
        <w:keepNext/>
        <w:numPr>
          <w:ilvl w:val="0"/>
          <w:numId w:val="11"/>
        </w:numPr>
        <w:spacing w:after="0"/>
        <w:rPr>
          <w:b/>
        </w:rPr>
      </w:pPr>
      <w:r>
        <w:rPr>
          <w:b/>
        </w:rPr>
        <w:t>Go to Line 2 and Line 3</w:t>
      </w:r>
      <w:r w:rsidR="00A55435">
        <w:rPr>
          <w:b/>
        </w:rPr>
        <w:t>, insert your name and the date.</w:t>
      </w:r>
    </w:p>
    <w:p w14:paraId="5C533177" w14:textId="77777777" w:rsidR="00551491" w:rsidRDefault="00551491" w:rsidP="00551491">
      <w:pPr>
        <w:keepNext/>
        <w:spacing w:after="0"/>
        <w:rPr>
          <w:b/>
        </w:rPr>
      </w:pPr>
    </w:p>
    <w:p w14:paraId="421C1F9B" w14:textId="77777777" w:rsidR="005A633B" w:rsidRPr="00551491" w:rsidRDefault="005A633B" w:rsidP="00551491">
      <w:pPr>
        <w:keepNext/>
        <w:spacing w:after="0"/>
        <w:rPr>
          <w:b/>
        </w:rPr>
      </w:pPr>
    </w:p>
    <w:p w14:paraId="202C2971" w14:textId="32B3B338" w:rsidR="002E3B99" w:rsidRDefault="002E3B99" w:rsidP="002E3B99">
      <w:pPr>
        <w:pStyle w:val="ListParagraph"/>
        <w:keepNext/>
        <w:numPr>
          <w:ilvl w:val="0"/>
          <w:numId w:val="11"/>
        </w:numPr>
        <w:spacing w:after="0"/>
        <w:rPr>
          <w:b/>
        </w:rPr>
      </w:pPr>
      <w:r>
        <w:rPr>
          <w:b/>
        </w:rPr>
        <w:t>G</w:t>
      </w:r>
      <w:r w:rsidR="00880FA4">
        <w:rPr>
          <w:b/>
        </w:rPr>
        <w:t>o to Line 5, edit the python</w:t>
      </w:r>
      <w:r>
        <w:rPr>
          <w:b/>
        </w:rPr>
        <w:t xml:space="preserve"> call.</w:t>
      </w:r>
    </w:p>
    <w:p w14:paraId="096F69B5" w14:textId="2142DADE" w:rsidR="002E3B99" w:rsidRDefault="005A633B" w:rsidP="002E3B99">
      <w:pPr>
        <w:pStyle w:val="ListParagraph"/>
        <w:keepNext/>
        <w:spacing w:after="0"/>
      </w:pPr>
      <w:r>
        <w:rPr>
          <w:noProof/>
          <w:lang w:val="en-US"/>
        </w:rPr>
        <mc:AlternateContent>
          <mc:Choice Requires="wpg">
            <w:drawing>
              <wp:anchor distT="0" distB="0" distL="114300" distR="114300" simplePos="0" relativeHeight="251812864" behindDoc="0" locked="0" layoutInCell="1" allowOverlap="1" wp14:anchorId="667B8D01" wp14:editId="247B581F">
                <wp:simplePos x="0" y="0"/>
                <wp:positionH relativeFrom="column">
                  <wp:posOffset>165735</wp:posOffset>
                </wp:positionH>
                <wp:positionV relativeFrom="paragraph">
                  <wp:posOffset>347980</wp:posOffset>
                </wp:positionV>
                <wp:extent cx="6574155" cy="579230"/>
                <wp:effectExtent l="0" t="0" r="4445" b="5080"/>
                <wp:wrapThrough wrapText="bothSides">
                  <wp:wrapPolygon edited="0">
                    <wp:start x="0" y="0"/>
                    <wp:lineTo x="0" y="20842"/>
                    <wp:lineTo x="21531" y="20842"/>
                    <wp:lineTo x="21531" y="0"/>
                    <wp:lineTo x="0" y="0"/>
                  </wp:wrapPolygon>
                </wp:wrapThrough>
                <wp:docPr id="21" name="Group 21"/>
                <wp:cNvGraphicFramePr/>
                <a:graphic xmlns:a="http://schemas.openxmlformats.org/drawingml/2006/main">
                  <a:graphicData uri="http://schemas.microsoft.com/office/word/2010/wordprocessingGroup">
                    <wpg:wgp>
                      <wpg:cNvGrpSpPr/>
                      <wpg:grpSpPr>
                        <a:xfrm>
                          <a:off x="0" y="0"/>
                          <a:ext cx="6574155" cy="579230"/>
                          <a:chOff x="0" y="0"/>
                          <a:chExt cx="6574155" cy="579468"/>
                        </a:xfrm>
                      </wpg:grpSpPr>
                      <pic:pic xmlns:pic="http://schemas.openxmlformats.org/drawingml/2006/picture">
                        <pic:nvPicPr>
                          <pic:cNvPr id="9" name="Picture 9" descr="../../Desktop/Screen%20Shot%202017-04-07%20at%203.21.57%20PM.png"/>
                          <pic:cNvPicPr>
                            <a:picLocks noChangeAspect="1"/>
                          </pic:cNvPicPr>
                        </pic:nvPicPr>
                        <pic:blipFill rotWithShape="1">
                          <a:blip r:embed="rId17" cstate="print">
                            <a:extLst>
                              <a:ext uri="{28A0092B-C50C-407E-A947-70E740481C1C}">
                                <a14:useLocalDpi xmlns:a14="http://schemas.microsoft.com/office/drawing/2010/main" val="0"/>
                              </a:ext>
                            </a:extLst>
                          </a:blip>
                          <a:srcRect l="1949" t="39045" r="1991" b="34389"/>
                          <a:stretch/>
                        </pic:blipFill>
                        <pic:spPr bwMode="auto">
                          <a:xfrm>
                            <a:off x="0" y="0"/>
                            <a:ext cx="6574155" cy="113030"/>
                          </a:xfrm>
                          <a:prstGeom prst="rect">
                            <a:avLst/>
                          </a:prstGeom>
                          <a:noFill/>
                          <a:ln>
                            <a:noFill/>
                          </a:ln>
                          <a:extLst>
                            <a:ext uri="{53640926-AAD7-44D8-BBD7-CCE9431645EC}">
                              <a14:shadowObscured xmlns:a14="http://schemas.microsoft.com/office/drawing/2010/main"/>
                            </a:ext>
                          </a:extLst>
                        </pic:spPr>
                      </pic:pic>
                      <wps:wsp>
                        <wps:cNvPr id="10" name="Text Box 10"/>
                        <wps:cNvSpPr txBox="1"/>
                        <wps:spPr>
                          <a:xfrm>
                            <a:off x="0" y="173536"/>
                            <a:ext cx="6574155" cy="405932"/>
                          </a:xfrm>
                          <a:prstGeom prst="rect">
                            <a:avLst/>
                          </a:prstGeom>
                          <a:solidFill>
                            <a:prstClr val="white"/>
                          </a:solidFill>
                          <a:ln>
                            <a:noFill/>
                          </a:ln>
                          <a:effectLst/>
                        </wps:spPr>
                        <wps:txbx>
                          <w:txbxContent>
                            <w:p w14:paraId="4BDC99E6" w14:textId="690DD4B5" w:rsidR="00553513" w:rsidRPr="00C46075" w:rsidRDefault="00553513" w:rsidP="005A633B">
                              <w:pPr>
                                <w:pStyle w:val="Caption"/>
                                <w:rPr>
                                  <w:noProof/>
                                  <w:sz w:val="22"/>
                                  <w:szCs w:val="22"/>
                                </w:rPr>
                              </w:pPr>
                              <w:r>
                                <w:t xml:space="preserve">Figure </w:t>
                              </w:r>
                              <w:fldSimple w:instr=" SEQ Figure \* ARABIC ">
                                <w:r>
                                  <w:rPr>
                                    <w:noProof/>
                                  </w:rPr>
                                  <w:t>6</w:t>
                                </w:r>
                              </w:fldSimple>
                              <w:r>
                                <w:t xml:space="preserve">. </w:t>
                              </w:r>
                              <w:r w:rsidRPr="0029563F">
                                <w:t>VIM</w:t>
                              </w:r>
                              <w:r>
                                <w:t xml:space="preserve"> screenshot for what Line 5 from the </w:t>
                              </w:r>
                              <w:proofErr w:type="spellStart"/>
                              <w:r>
                                <w:t>t</w:t>
                              </w:r>
                              <w:r w:rsidRPr="0029563F">
                                <w:t>Pile_INCLUDE</w:t>
                              </w:r>
                              <w:proofErr w:type="spellEnd"/>
                              <w:r w:rsidRPr="0029563F">
                                <w:t xml:space="preserve"> </w:t>
                              </w:r>
                              <w:r>
                                <w:t>file should look like</w:t>
                              </w:r>
                              <w:r w:rsidRPr="0029563F">
                                <w:t xml:space="preserve">. </w:t>
                              </w:r>
                              <w:r>
                                <w:t xml:space="preserve">This will allow </w:t>
                              </w:r>
                              <w:r w:rsidRPr="0029563F">
                                <w:t>for easy access when</w:t>
                              </w:r>
                              <w:r>
                                <w:t xml:space="preserve"> needing to refer to this file while</w:t>
                              </w:r>
                              <w:r w:rsidRPr="0029563F">
                                <w:t xml:space="preserve"> building a pipeline build file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7B8D01" id="Group 21" o:spid="_x0000_s1051" style="position:absolute;left:0;text-align:left;margin-left:13.05pt;margin-top:27.4pt;width:517.65pt;height:45.6pt;z-index:251812864" coordsize="6574155,5794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">
                <v:shape id="Picture 9" o:spid="_x0000_s1052" type="#_x0000_t75" alt="../../Desktop/Screen%20Shot%202017-04-07%20at%203.21.57%20PM.png" style="position:absolute;width:6574155;height:1130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4+&#10;vefBAAAA2gAAAA8AAABkcnMvZG93bnJldi54bWxEj0urwjAUhPeC/yEcwY1oqgsf1SgqCG6u4mPh&#10;8tAc22JzUppY67+/EQSXw8x8wyxWjSlETZXLLSsYDiIQxInVOacKrpddfwrCeWSNhWVS8CYHq2W7&#10;tcBY2xefqD77VAQIuxgVZN6XsZQuycigG9iSOHh3Wxn0QVap1BW+AtwUchRFY2kw57CQYUnbjJLH&#10;+WkUTOpj7Y7b3izxj80fTorDjaKeUt1Os56D8NT4X/jb3msFM/hcCTdALv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4+vefBAAAA2gAAAA8AAAAAAAAAAAAAAAAAnAIAAGRy&#10;cy9kb3ducmV2LnhtbFBLBQYAAAAABAAEAPcAAACKAwAAAAA=&#10;">
                  <v:imagedata r:id="rId18" o:title="../../Desktop/Screen%20Shot%202017-04-07%20at%203.21.57%20PM.png" croptop="25589f" cropbottom="22537f" cropleft="1277f" cropright="1305f"/>
                  <v:path arrowok="t"/>
                </v:shape>
                <v:shape id="Text Box 10" o:spid="_x0000_s1053" type="#_x0000_t202" style="position:absolute;top:173536;width:6574155;height:4059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cZvGxgAA&#10;ANsAAAAPAAAAZHJzL2Rvd25yZXYueG1sRI9BSwMxEIXvgv8hjOBFbFYtpaxNSykK2kvpthdvw2a6&#10;Wd1MliTbrv++cxC8zfDevPfNYjX6Tp0ppjawgadJAYq4DrblxsDx8P44B5UyssUuMBn4pQSr5e3N&#10;AksbLrync5UbJSGcSjTgcu5LrVPtyGOahJ5YtFOIHrOssdE24kXCfaefi2KmPbYsDQ572jiqf6rB&#10;G9hNv3buYTi9bdfTl/h5HDaz76Yy5v5uXL+CyjTmf/Pf9YcVfKGXX2QA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cZvGxgAAANsAAAAPAAAAAAAAAAAAAAAAAJcCAABkcnMv&#10;ZG93bnJldi54bWxQSwUGAAAAAAQABAD1AAAAigMAAAAA&#10;" stroked="f">
                  <v:textbox style="mso-fit-shape-to-text:t" inset="0,0,0,0">
                    <w:txbxContent>
                      <w:p w14:paraId="4BDC99E6" w14:textId="690DD4B5" w:rsidR="00553513" w:rsidRPr="00C46075" w:rsidRDefault="00553513" w:rsidP="005A633B">
                        <w:pPr>
                          <w:pStyle w:val="Caption"/>
                          <w:rPr>
                            <w:noProof/>
                            <w:sz w:val="22"/>
                            <w:szCs w:val="22"/>
                          </w:rPr>
                        </w:pPr>
                        <w:r>
                          <w:t xml:space="preserve">Figure </w:t>
                        </w:r>
                        <w:fldSimple w:instr=" SEQ Figure \* ARABIC ">
                          <w:r>
                            <w:rPr>
                              <w:noProof/>
                            </w:rPr>
                            <w:t>6</w:t>
                          </w:r>
                        </w:fldSimple>
                        <w:r>
                          <w:t xml:space="preserve">. </w:t>
                        </w:r>
                        <w:r w:rsidRPr="0029563F">
                          <w:t>VIM</w:t>
                        </w:r>
                        <w:r>
                          <w:t xml:space="preserve"> screenshot for what Line 5 from the </w:t>
                        </w:r>
                        <w:proofErr w:type="spellStart"/>
                        <w:r>
                          <w:t>t</w:t>
                        </w:r>
                        <w:r w:rsidRPr="0029563F">
                          <w:t>Pile_INCLUDE</w:t>
                        </w:r>
                        <w:proofErr w:type="spellEnd"/>
                        <w:r w:rsidRPr="0029563F">
                          <w:t xml:space="preserve"> </w:t>
                        </w:r>
                        <w:r>
                          <w:t>file should look like</w:t>
                        </w:r>
                        <w:r w:rsidRPr="0029563F">
                          <w:t xml:space="preserve">. </w:t>
                        </w:r>
                        <w:r>
                          <w:t xml:space="preserve">This will allow </w:t>
                        </w:r>
                        <w:r w:rsidRPr="0029563F">
                          <w:t>for easy access when</w:t>
                        </w:r>
                        <w:r>
                          <w:t xml:space="preserve"> needing to refer to this file while</w:t>
                        </w:r>
                        <w:r w:rsidRPr="0029563F">
                          <w:t xml:space="preserve"> building a pipeline build file</w:t>
                        </w:r>
                        <w:r>
                          <w:t>.</w:t>
                        </w:r>
                      </w:p>
                    </w:txbxContent>
                  </v:textbox>
                </v:shape>
                <w10:wrap type="through"/>
              </v:group>
            </w:pict>
          </mc:Fallback>
        </mc:AlternateContent>
      </w:r>
      <w:r w:rsidR="002E3B99">
        <w:t xml:space="preserve">Typically, this should just involve replacing the highlighted </w:t>
      </w:r>
      <w:r w:rsidR="00551491">
        <w:t>X’s</w:t>
      </w:r>
      <w:r w:rsidR="002E3B99">
        <w:t xml:space="preserve"> with the module name, as seen in Figure 6.</w:t>
      </w:r>
    </w:p>
    <w:p w14:paraId="01D2535E" w14:textId="5B0A4547" w:rsidR="00720D68" w:rsidRDefault="00880FA4" w:rsidP="00720D68">
      <w:pPr>
        <w:pStyle w:val="ListParagraph"/>
        <w:keepNext/>
        <w:numPr>
          <w:ilvl w:val="0"/>
          <w:numId w:val="11"/>
        </w:numPr>
        <w:spacing w:after="0"/>
        <w:rPr>
          <w:b/>
        </w:rPr>
      </w:pPr>
      <w:r>
        <w:rPr>
          <w:b/>
        </w:rPr>
        <w:lastRenderedPageBreak/>
        <w:t xml:space="preserve">Go to Line 6, Line 7, and Line 8, insert the input file type, output file type, and the module’s purpose. </w:t>
      </w:r>
    </w:p>
    <w:p w14:paraId="559F3E2E" w14:textId="608E5553" w:rsidR="003965C4" w:rsidRPr="002329CB" w:rsidRDefault="002329CB" w:rsidP="003965C4">
      <w:pPr>
        <w:pStyle w:val="ListParagraph"/>
        <w:keepNext/>
        <w:spacing w:after="0"/>
        <w:rPr>
          <w:ins w:id="8" w:author="Lauren" w:date="2017-04-13T14:42:00Z"/>
          <w:rPrChange w:id="9" w:author="Lauren" w:date="2017-04-13T14:42:00Z">
            <w:rPr>
              <w:ins w:id="10" w:author="Lauren" w:date="2017-04-13T14:42:00Z"/>
              <w:b/>
            </w:rPr>
          </w:rPrChange>
        </w:rPr>
      </w:pPr>
      <w:ins w:id="11" w:author="Lauren" w:date="2017-04-13T14:42:00Z">
        <w:r>
          <w:t xml:space="preserve">This module utilizes </w:t>
        </w:r>
      </w:ins>
      <w:proofErr w:type="spellStart"/>
      <w:ins w:id="12" w:author="Lauren" w:date="2017-04-13T14:43:00Z">
        <w:r>
          <w:t>Samtools’s</w:t>
        </w:r>
        <w:proofErr w:type="spellEnd"/>
        <w:r>
          <w:t xml:space="preserve"> </w:t>
        </w:r>
        <w:proofErr w:type="spellStart"/>
        <w:r>
          <w:t>mpileup</w:t>
        </w:r>
        <w:proofErr w:type="spellEnd"/>
        <w:r>
          <w:t xml:space="preserve"> function to generate </w:t>
        </w:r>
        <w:proofErr w:type="gramStart"/>
        <w:r>
          <w:t>a .</w:t>
        </w:r>
        <w:proofErr w:type="spellStart"/>
        <w:r>
          <w:t>mpileup</w:t>
        </w:r>
        <w:proofErr w:type="spellEnd"/>
        <w:proofErr w:type="gramEnd"/>
        <w:r>
          <w:t xml:space="preserve"> file </w:t>
        </w:r>
      </w:ins>
      <w:ins w:id="13" w:author="Lauren" w:date="2017-04-13T14:44:00Z">
        <w:r>
          <w:t>from an input .bam file</w:t>
        </w:r>
      </w:ins>
      <w:ins w:id="14" w:author="Lauren" w:date="2017-04-13T14:48:00Z">
        <w:r w:rsidR="00AF017B">
          <w:t xml:space="preserve"> (</w:t>
        </w:r>
        <w:r w:rsidR="00AF017B" w:rsidRPr="00AF017B">
          <w:t>http://www.htslib.org/doc/samtools.html</w:t>
        </w:r>
        <w:r w:rsidR="00AF017B">
          <w:t>)</w:t>
        </w:r>
      </w:ins>
      <w:ins w:id="15" w:author="Lauren" w:date="2017-04-13T14:44:00Z">
        <w:r>
          <w:t>.</w:t>
        </w:r>
      </w:ins>
      <w:ins w:id="16" w:author="Lauren" w:date="2017-04-13T14:42:00Z">
        <w:r>
          <w:t xml:space="preserve"> </w:t>
        </w:r>
      </w:ins>
      <w:ins w:id="17" w:author="Lauren" w:date="2017-04-13T14:47:00Z">
        <w:r w:rsidR="00E032F5">
          <w:t>The resulting pileup file summarizes the sequencing depth</w:t>
        </w:r>
      </w:ins>
      <w:ins w:id="18" w:author="Lauren" w:date="2017-04-13T14:48:00Z">
        <w:r w:rsidR="00AF017B">
          <w:t>, quality,</w:t>
        </w:r>
      </w:ins>
      <w:ins w:id="19" w:author="Lauren" w:date="2017-04-13T14:47:00Z">
        <w:r w:rsidR="00E032F5">
          <w:t xml:space="preserve"> and other features </w:t>
        </w:r>
      </w:ins>
      <w:ins w:id="20" w:author="Lauren" w:date="2017-04-13T14:48:00Z">
        <w:r w:rsidR="00AF017B">
          <w:t>of</w:t>
        </w:r>
      </w:ins>
      <w:ins w:id="21" w:author="Lauren" w:date="2017-04-13T14:47:00Z">
        <w:r w:rsidR="00E032F5">
          <w:t xml:space="preserve"> each base position.</w:t>
        </w:r>
      </w:ins>
    </w:p>
    <w:p w14:paraId="1DD08CE0" w14:textId="77777777" w:rsidR="002329CB" w:rsidRDefault="002329CB" w:rsidP="003965C4">
      <w:pPr>
        <w:pStyle w:val="ListParagraph"/>
        <w:keepNext/>
        <w:spacing w:after="0"/>
        <w:rPr>
          <w:b/>
        </w:rPr>
      </w:pPr>
    </w:p>
    <w:p w14:paraId="59215EEC" w14:textId="77777777" w:rsidR="003965C4" w:rsidRDefault="003965C4" w:rsidP="003965C4">
      <w:pPr>
        <w:pStyle w:val="ListParagraph"/>
        <w:keepNext/>
        <w:spacing w:after="0"/>
        <w:rPr>
          <w:b/>
        </w:rPr>
      </w:pPr>
    </w:p>
    <w:p w14:paraId="3356DF08" w14:textId="580F26FE" w:rsidR="003965C4" w:rsidRDefault="00DD5805" w:rsidP="00720D68">
      <w:pPr>
        <w:pStyle w:val="ListParagraph"/>
        <w:keepNext/>
        <w:numPr>
          <w:ilvl w:val="0"/>
          <w:numId w:val="11"/>
        </w:numPr>
        <w:spacing w:after="0"/>
        <w:rPr>
          <w:b/>
        </w:rPr>
      </w:pPr>
      <w:r>
        <w:rPr>
          <w:b/>
        </w:rPr>
        <w:t>Go to Line 13</w:t>
      </w:r>
      <w:r w:rsidR="00DB0549">
        <w:rPr>
          <w:b/>
        </w:rPr>
        <w:t>, edit the name of the rule</w:t>
      </w:r>
      <w:r w:rsidR="003965C4">
        <w:rPr>
          <w:b/>
        </w:rPr>
        <w:t xml:space="preserve"> to be the same as the file prefix.</w:t>
      </w:r>
    </w:p>
    <w:p w14:paraId="003851B4" w14:textId="380FE2A0" w:rsidR="00DB0549" w:rsidRPr="00DB0549" w:rsidRDefault="00DB0549" w:rsidP="00DB0549">
      <w:pPr>
        <w:pStyle w:val="ListParagraph"/>
        <w:keepNext/>
        <w:spacing w:after="0"/>
      </w:pPr>
      <w:r>
        <w:t>The file is named “</w:t>
      </w:r>
      <w:proofErr w:type="spellStart"/>
      <w:r>
        <w:t>tPile_INCLUDE</w:t>
      </w:r>
      <w:proofErr w:type="spellEnd"/>
      <w:r>
        <w:t xml:space="preserve">”. </w:t>
      </w:r>
      <w:ins w:id="22" w:author="Lauren" w:date="2017-04-13T13:52:00Z">
        <w:r w:rsidR="004D55D8">
          <w:t xml:space="preserve">Hence </w:t>
        </w:r>
      </w:ins>
      <w:del w:id="23" w:author="Lauren" w:date="2017-04-13T13:52:00Z">
        <w:r w:rsidDel="004D55D8">
          <w:delText>T</w:delText>
        </w:r>
      </w:del>
      <w:ins w:id="24" w:author="Lauren" w:date="2017-04-13T13:52:00Z">
        <w:r w:rsidR="004D55D8">
          <w:t>t</w:t>
        </w:r>
      </w:ins>
      <w:r>
        <w:t xml:space="preserve">he prefix </w:t>
      </w:r>
      <w:ins w:id="25" w:author="Lauren" w:date="2017-04-13T13:52:00Z">
        <w:r w:rsidR="004D55D8">
          <w:t>(</w:t>
        </w:r>
      </w:ins>
      <w:ins w:id="26" w:author="Lauren" w:date="2017-04-13T13:53:00Z">
        <w:r w:rsidR="00960D8E">
          <w:t>“</w:t>
        </w:r>
      </w:ins>
      <w:proofErr w:type="spellStart"/>
      <w:ins w:id="27" w:author="Lauren" w:date="2017-04-13T13:52:00Z">
        <w:r w:rsidR="004D55D8">
          <w:t>tPile</w:t>
        </w:r>
      </w:ins>
      <w:proofErr w:type="spellEnd"/>
      <w:ins w:id="28" w:author="Lauren" w:date="2017-04-13T13:53:00Z">
        <w:r w:rsidR="00960D8E">
          <w:t>”</w:t>
        </w:r>
      </w:ins>
      <w:ins w:id="29" w:author="Lauren" w:date="2017-04-13T13:52:00Z">
        <w:r w:rsidR="004D55D8">
          <w:t xml:space="preserve">) </w:t>
        </w:r>
      </w:ins>
      <w:r>
        <w:t>should be the name of this rule and the directory.</w:t>
      </w:r>
    </w:p>
    <w:p w14:paraId="2C893D42" w14:textId="77777777" w:rsidR="00720D68" w:rsidRDefault="00720D68" w:rsidP="00720D68">
      <w:pPr>
        <w:keepNext/>
        <w:spacing w:after="0"/>
        <w:rPr>
          <w:b/>
        </w:rPr>
      </w:pPr>
    </w:p>
    <w:p w14:paraId="27FFE266" w14:textId="77777777" w:rsidR="00720D68" w:rsidRPr="007E5B61" w:rsidRDefault="00720D68" w:rsidP="00720D68">
      <w:pPr>
        <w:keepNext/>
        <w:spacing w:after="0"/>
        <w:rPr>
          <w:b/>
        </w:rPr>
      </w:pPr>
    </w:p>
    <w:p w14:paraId="1E9D193B" w14:textId="77777777" w:rsidR="00720D68" w:rsidRPr="007E5B61" w:rsidRDefault="00720D68" w:rsidP="00720D68">
      <w:pPr>
        <w:pStyle w:val="ListParagraph"/>
        <w:keepNext/>
        <w:numPr>
          <w:ilvl w:val="0"/>
          <w:numId w:val="11"/>
        </w:numPr>
        <w:spacing w:after="0"/>
        <w:rPr>
          <w:b/>
        </w:rPr>
      </w:pPr>
      <w:r w:rsidRPr="007E5B61">
        <w:rPr>
          <w:b/>
        </w:rPr>
        <w:t>Go to Line 15, edit the input for the module.</w:t>
      </w:r>
    </w:p>
    <w:p w14:paraId="47B8BDEA" w14:textId="4873B957" w:rsidR="008B50ED" w:rsidRDefault="009F743A" w:rsidP="008B50ED">
      <w:pPr>
        <w:keepNext/>
        <w:spacing w:after="0"/>
        <w:ind w:left="720"/>
      </w:pPr>
      <w:r>
        <w:t xml:space="preserve">A lot of the power in Snakemake and Make comes from their ability to specify starting input files, targeting with precision and ambiguity simultaneously. With this power comes a complexity. </w:t>
      </w:r>
    </w:p>
    <w:p w14:paraId="73E7B1AC" w14:textId="0D1CB28C" w:rsidR="009F743A" w:rsidRDefault="00DB0549" w:rsidP="00720D68">
      <w:pPr>
        <w:keepNext/>
        <w:spacing w:after="0"/>
        <w:ind w:left="720"/>
      </w:pPr>
      <w:r>
        <w:rPr>
          <w:noProof/>
          <w:lang w:val="en-US"/>
        </w:rPr>
        <mc:AlternateContent>
          <mc:Choice Requires="wpg">
            <w:drawing>
              <wp:anchor distT="0" distB="0" distL="114300" distR="114300" simplePos="0" relativeHeight="251738112" behindDoc="1" locked="0" layoutInCell="1" allowOverlap="1" wp14:anchorId="20FA4F59" wp14:editId="2AF06F9C">
                <wp:simplePos x="0" y="0"/>
                <wp:positionH relativeFrom="column">
                  <wp:posOffset>-224852</wp:posOffset>
                </wp:positionH>
                <wp:positionV relativeFrom="paragraph">
                  <wp:posOffset>100247</wp:posOffset>
                </wp:positionV>
                <wp:extent cx="7198995" cy="1919177"/>
                <wp:effectExtent l="0" t="0" r="14605" b="36830"/>
                <wp:wrapNone/>
                <wp:docPr id="107" name="Group 107"/>
                <wp:cNvGraphicFramePr/>
                <a:graphic xmlns:a="http://schemas.openxmlformats.org/drawingml/2006/main">
                  <a:graphicData uri="http://schemas.microsoft.com/office/word/2010/wordprocessingGroup">
                    <wpg:wgp>
                      <wpg:cNvGrpSpPr/>
                      <wpg:grpSpPr>
                        <a:xfrm>
                          <a:off x="0" y="0"/>
                          <a:ext cx="7198995" cy="1919177"/>
                          <a:chOff x="0" y="0"/>
                          <a:chExt cx="7198995" cy="1919177"/>
                        </a:xfrm>
                      </wpg:grpSpPr>
                      <wps:wsp>
                        <wps:cNvPr id="83" name="Rectangle 83"/>
                        <wps:cNvSpPr/>
                        <wps:spPr>
                          <a:xfrm>
                            <a:off x="0" y="0"/>
                            <a:ext cx="7198995" cy="1919177"/>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A1CEAF" w14:textId="7E3690D6" w:rsidR="00553513" w:rsidRPr="009F743A" w:rsidRDefault="00553513" w:rsidP="009F743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Text Box 84"/>
                        <wps:cNvSpPr txBox="1"/>
                        <wps:spPr>
                          <a:xfrm>
                            <a:off x="106326" y="265814"/>
                            <a:ext cx="229062" cy="1163778"/>
                          </a:xfrm>
                          <a:prstGeom prst="rect">
                            <a:avLst/>
                          </a:prstGeom>
                          <a:solidFill>
                            <a:schemeClr val="accent1">
                              <a:lumMod val="50000"/>
                            </a:schemeClr>
                          </a:solidFill>
                          <a:ln>
                            <a:solidFill>
                              <a:schemeClr val="accent1">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2A9275F" w14:textId="5B6D6C6D" w:rsidR="00553513" w:rsidRPr="00AA6076" w:rsidRDefault="00553513">
                              <w:pPr>
                                <w:rPr>
                                  <w:color w:val="FFFFFF" w:themeColor="background1"/>
                                  <w:lang w:val="en-US"/>
                                </w:rPr>
                              </w:pPr>
                              <w:r>
                                <w:rPr>
                                  <w:color w:val="FFFFFF" w:themeColor="background1"/>
                                  <w:lang w:val="en-US"/>
                                </w:rPr>
                                <w:t xml:space="preserve">     </w:t>
                              </w:r>
                              <w:r w:rsidRPr="00AA6076">
                                <w:rPr>
                                  <w:color w:val="FFFFFF" w:themeColor="background1"/>
                                  <w:lang w:val="en-US"/>
                                </w:rPr>
                                <w:t xml:space="preserve">   VARIABLES</w:t>
                              </w:r>
                            </w:p>
                          </w:txbxContent>
                        </wps:txbx>
                        <wps:bodyPr rot="0" spcFirstLastPara="0" vertOverflow="overflow" horzOverflow="overflow" vert="vert270" wrap="square" lIns="18000" tIns="0" rIns="0" bIns="0" numCol="1" spcCol="0" rtlCol="0" fromWordArt="0" anchor="t" anchorCtr="0" forceAA="0" compatLnSpc="1">
                          <a:prstTxWarp prst="textNoShape">
                            <a:avLst/>
                          </a:prstTxWarp>
                          <a:noAutofit/>
                        </wps:bodyPr>
                      </wps:wsp>
                    </wpg:wgp>
                  </a:graphicData>
                </a:graphic>
              </wp:anchor>
            </w:drawing>
          </mc:Choice>
          <mc:Fallback>
            <w:pict>
              <v:group w14:anchorId="20FA4F59" id="Group 107" o:spid="_x0000_s1054" style="position:absolute;left:0;text-align:left;margin-left:-17.7pt;margin-top:7.9pt;width:566.85pt;height:151.1pt;z-index:-251578368" coordsize="7198995,191917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">
                <v:rect id="Rectangle 83" o:spid="_x0000_s1055" style="position:absolute;width:7198995;height:191917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vk9KwwAA&#10;ANsAAAAPAAAAZHJzL2Rvd25yZXYueG1sRI9Li8JAEITvC/6HoYW9rRNXEIlORJSFFS8+D96aTOeB&#10;mZ6QmU3i/npHEDwWVfUVtVj2phItNa60rGA8ikAQp1aXnCs4n36+ZiCcR9ZYWSYFd3KwTAYfC4y1&#10;7fhA7dHnIkDYxaig8L6OpXRpQQbdyNbEwctsY9AH2eRSN9gFuKnkdxRNpcGSw0KBNa0LSm/HP6Pg&#10;ssPt6dBd6/+9Pee7zT0zt7ZV6nPYr+YgPPX+HX61f7WC2QSeX8IPkM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3vk9KwwAAANsAAAAPAAAAAAAAAAAAAAAAAJcCAABkcnMvZG93&#10;bnJldi54bWxQSwUGAAAAAAQABAD1AAAAhwMAAAAA&#10;" fillcolor="#deeaf6 [664]" strokecolor="#1f3763 [1604]" strokeweight="1pt">
                  <v:textbox>
                    <w:txbxContent>
                      <w:p w14:paraId="14A1CEAF" w14:textId="7E3690D6" w:rsidR="00553513" w:rsidRPr="009F743A" w:rsidRDefault="00553513" w:rsidP="009F743A">
                        <w:pPr>
                          <w:jc w:val="center"/>
                          <w:rPr>
                            <w:lang w:val="en-US"/>
                          </w:rPr>
                        </w:pPr>
                      </w:p>
                    </w:txbxContent>
                  </v:textbox>
                </v:rect>
                <v:shape id="Text Box 84" o:spid="_x0000_s1056" type="#_x0000_t202" style="position:absolute;left:106326;top:265814;width:229062;height:116377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Eqh1xAAA&#10;ANsAAAAPAAAAZHJzL2Rvd25yZXYueG1sRI9Ba8JAFITvQv/D8gredNNSJaSuYsWCnsTYQ4+P7Gs2&#10;Nfs2ZFcT/fWuIHgcZuYbZrbobS3O1PrKsYK3cQKCuHC64lLBz+F7lILwAVlj7ZgUXMjDYv4ymGGm&#10;Xcd7OuehFBHCPkMFJoQmk9IXhiz6sWuIo/fnWoshyraUusUuwm0t35NkKi1WHBcMNrQyVBzzk1Ww&#10;k8f0sHTd5Mtu6uu/Wf+uplun1PC1X36CCNSHZ/jR3mgF6Qfcv8QfIO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RKodcQAAADbAAAADwAAAAAAAAAAAAAAAACXAgAAZHJzL2Rv&#10;d25yZXYueG1sUEsFBgAAAAAEAAQA9QAAAIgDAAAAAA==&#10;" fillcolor="#1f3763 [1604]" strokecolor="#1f3763 [1604]">
                  <v:textbox style="layout-flow:vertical;mso-layout-flow-alt:bottom-to-top" inset=".5mm,0,0,0">
                    <w:txbxContent>
                      <w:p w14:paraId="32A9275F" w14:textId="5B6D6C6D" w:rsidR="00553513" w:rsidRPr="00AA6076" w:rsidRDefault="00553513">
                        <w:pPr>
                          <w:rPr>
                            <w:color w:val="FFFFFF" w:themeColor="background1"/>
                            <w:lang w:val="en-US"/>
                          </w:rPr>
                        </w:pPr>
                        <w:r>
                          <w:rPr>
                            <w:color w:val="FFFFFF" w:themeColor="background1"/>
                            <w:lang w:val="en-US"/>
                          </w:rPr>
                          <w:t xml:space="preserve">     </w:t>
                        </w:r>
                        <w:r w:rsidRPr="00AA6076">
                          <w:rPr>
                            <w:color w:val="FFFFFF" w:themeColor="background1"/>
                            <w:lang w:val="en-US"/>
                          </w:rPr>
                          <w:t xml:space="preserve">   VARIABLES</w:t>
                        </w:r>
                      </w:p>
                    </w:txbxContent>
                  </v:textbox>
                </v:shape>
              </v:group>
            </w:pict>
          </mc:Fallback>
        </mc:AlternateContent>
      </w:r>
    </w:p>
    <w:p w14:paraId="6657517E" w14:textId="61508601" w:rsidR="009F743A" w:rsidRDefault="009F743A" w:rsidP="00720D68">
      <w:pPr>
        <w:keepNext/>
        <w:spacing w:after="0"/>
        <w:ind w:left="720"/>
      </w:pPr>
      <w:r w:rsidRPr="009F743A">
        <w:rPr>
          <w:u w:val="single"/>
        </w:rPr>
        <w:t>Named Wildcards</w:t>
      </w:r>
      <w:r>
        <w:t xml:space="preserve">: </w:t>
      </w:r>
      <w:r>
        <w:tab/>
        <w:t>Indicated by double {}</w:t>
      </w:r>
      <w:r>
        <w:tab/>
      </w:r>
      <w:r>
        <w:tab/>
        <w:t xml:space="preserve">E.G. </w:t>
      </w:r>
      <w:r w:rsidR="00253F54">
        <w:tab/>
      </w:r>
      <w:r w:rsidR="00720D68">
        <w:t>{{</w:t>
      </w:r>
      <w:proofErr w:type="spellStart"/>
      <w:r>
        <w:t>namedWildcard</w:t>
      </w:r>
      <w:proofErr w:type="spellEnd"/>
      <w:r>
        <w:t>}}</w:t>
      </w:r>
    </w:p>
    <w:p w14:paraId="105421C0" w14:textId="60D282A8" w:rsidR="009F743A" w:rsidRDefault="009F743A" w:rsidP="009F743A">
      <w:pPr>
        <w:keepNext/>
        <w:spacing w:after="0"/>
        <w:ind w:left="720" w:firstLine="720"/>
      </w:pPr>
      <w:r>
        <w:t xml:space="preserve">Wildcards are </w:t>
      </w:r>
      <w:r w:rsidR="00720D68">
        <w:t xml:space="preserve">automatically determined via regex parsing of the argument used to run your pipeline. </w:t>
      </w:r>
    </w:p>
    <w:p w14:paraId="324A556B" w14:textId="31167D27" w:rsidR="009F743A" w:rsidRDefault="009F743A" w:rsidP="009F743A">
      <w:pPr>
        <w:keepNext/>
        <w:spacing w:after="0"/>
        <w:ind w:left="720"/>
      </w:pPr>
    </w:p>
    <w:p w14:paraId="68BBC3C8" w14:textId="30279131" w:rsidR="009F743A" w:rsidRDefault="009F743A" w:rsidP="009F743A">
      <w:pPr>
        <w:keepNext/>
        <w:spacing w:after="0"/>
        <w:ind w:left="720"/>
      </w:pPr>
      <w:r w:rsidRPr="009F743A">
        <w:rPr>
          <w:u w:val="single"/>
        </w:rPr>
        <w:t>Inline Variables</w:t>
      </w:r>
      <w:r>
        <w:t xml:space="preserve">: </w:t>
      </w:r>
      <w:r>
        <w:tab/>
        <w:t>Indicated by single {}</w:t>
      </w:r>
      <w:r>
        <w:tab/>
      </w:r>
      <w:r>
        <w:tab/>
        <w:t xml:space="preserve">E.G. </w:t>
      </w:r>
      <w:r w:rsidR="00253F54">
        <w:tab/>
        <w:t>{</w:t>
      </w:r>
      <w:proofErr w:type="spellStart"/>
      <w:r w:rsidR="00253F54">
        <w:t>rndVAR</w:t>
      </w:r>
      <w:proofErr w:type="spellEnd"/>
      <w:r>
        <w:t>}</w:t>
      </w:r>
    </w:p>
    <w:p w14:paraId="5C758563" w14:textId="77777777" w:rsidR="00253F54" w:rsidRDefault="009F743A" w:rsidP="009F743A">
      <w:pPr>
        <w:keepNext/>
        <w:spacing w:after="0"/>
        <w:ind w:left="720" w:firstLine="720"/>
      </w:pPr>
      <w:r>
        <w:t xml:space="preserve">Inline variables can be used as place holders when populate with data, like from the YAML </w:t>
      </w:r>
      <w:proofErr w:type="spellStart"/>
      <w:r>
        <w:t>config</w:t>
      </w:r>
      <w:proofErr w:type="spellEnd"/>
      <w:r>
        <w:t xml:space="preserve"> file.</w:t>
      </w:r>
    </w:p>
    <w:p w14:paraId="31CEFEAA" w14:textId="27EF81E5" w:rsidR="009F743A" w:rsidRDefault="00253F54" w:rsidP="009F743A">
      <w:pPr>
        <w:keepNext/>
        <w:spacing w:after="0"/>
        <w:ind w:left="720" w:firstLine="720"/>
      </w:pPr>
      <w:r>
        <w:t>They can be of the following formats:</w:t>
      </w:r>
      <w:r w:rsidR="009F743A">
        <w:t xml:space="preserve"> </w:t>
      </w:r>
    </w:p>
    <w:p w14:paraId="3F8FF53A" w14:textId="18BFEFC2" w:rsidR="00253F54" w:rsidRDefault="00253F54" w:rsidP="00253F54">
      <w:pPr>
        <w:pStyle w:val="ListParagraph"/>
        <w:ind w:left="2160"/>
      </w:pPr>
      <w:r>
        <w:t xml:space="preserve">Strings </w:t>
      </w:r>
      <w:r>
        <w:tab/>
      </w:r>
      <w:r>
        <w:tab/>
      </w:r>
      <w:r>
        <w:tab/>
        <w:t>…</w:t>
      </w:r>
      <w:r>
        <w:tab/>
      </w:r>
      <w:proofErr w:type="spellStart"/>
      <w:r>
        <w:t>rndVAR</w:t>
      </w:r>
      <w:proofErr w:type="spellEnd"/>
      <w:proofErr w:type="gramStart"/>
      <w:r>
        <w:t>=“</w:t>
      </w:r>
      <w:proofErr w:type="gramEnd"/>
      <w:r>
        <w:t>Strings are formatted in quotes”</w:t>
      </w:r>
    </w:p>
    <w:p w14:paraId="10BF85B2" w14:textId="56BE7F42" w:rsidR="00253F54" w:rsidRDefault="00253F54" w:rsidP="00253F54">
      <w:pPr>
        <w:pStyle w:val="ListParagraph"/>
        <w:ind w:left="2160"/>
      </w:pPr>
      <w:r>
        <w:t xml:space="preserve">Lists </w:t>
      </w:r>
      <w:r>
        <w:tab/>
      </w:r>
      <w:r>
        <w:tab/>
      </w:r>
      <w:r>
        <w:tab/>
        <w:t>…</w:t>
      </w:r>
      <w:r>
        <w:tab/>
      </w:r>
      <w:proofErr w:type="spellStart"/>
      <w:r>
        <w:t>rndVAR</w:t>
      </w:r>
      <w:proofErr w:type="spellEnd"/>
      <w:proofErr w:type="gramStart"/>
      <w:r>
        <w:t>=[</w:t>
      </w:r>
      <w:proofErr w:type="gramEnd"/>
      <w:r>
        <w:t>“Lists”, “follow”, “python”, “formatting”]</w:t>
      </w:r>
    </w:p>
    <w:p w14:paraId="4B52CFF9" w14:textId="481CFD96" w:rsidR="009F743A" w:rsidRDefault="00DB0549" w:rsidP="008B50ED">
      <w:pPr>
        <w:pStyle w:val="ListParagraph"/>
        <w:ind w:left="2160"/>
      </w:pPr>
      <w:r>
        <w:rPr>
          <w:noProof/>
          <w:lang w:val="en-US"/>
        </w:rPr>
        <mc:AlternateContent>
          <mc:Choice Requires="wpg">
            <w:drawing>
              <wp:anchor distT="0" distB="0" distL="114300" distR="114300" simplePos="0" relativeHeight="251739136" behindDoc="1" locked="0" layoutInCell="1" allowOverlap="1" wp14:anchorId="1B392FC6" wp14:editId="64F67F0C">
                <wp:simplePos x="0" y="0"/>
                <wp:positionH relativeFrom="column">
                  <wp:posOffset>-224852</wp:posOffset>
                </wp:positionH>
                <wp:positionV relativeFrom="paragraph">
                  <wp:posOffset>230436</wp:posOffset>
                </wp:positionV>
                <wp:extent cx="7199453" cy="1714500"/>
                <wp:effectExtent l="0" t="0" r="14605" b="38100"/>
                <wp:wrapNone/>
                <wp:docPr id="92" name="Group 92"/>
                <wp:cNvGraphicFramePr/>
                <a:graphic xmlns:a="http://schemas.openxmlformats.org/drawingml/2006/main">
                  <a:graphicData uri="http://schemas.microsoft.com/office/word/2010/wordprocessingGroup">
                    <wpg:wgp>
                      <wpg:cNvGrpSpPr/>
                      <wpg:grpSpPr>
                        <a:xfrm>
                          <a:off x="0" y="0"/>
                          <a:ext cx="7199453" cy="1714500"/>
                          <a:chOff x="0" y="0"/>
                          <a:chExt cx="7199453" cy="1714500"/>
                        </a:xfrm>
                      </wpg:grpSpPr>
                      <wps:wsp>
                        <wps:cNvPr id="89" name="Rectangle 89"/>
                        <wps:cNvSpPr/>
                        <wps:spPr>
                          <a:xfrm>
                            <a:off x="0" y="0"/>
                            <a:ext cx="7199453" cy="1714500"/>
                          </a:xfrm>
                          <a:prstGeom prst="rect">
                            <a:avLst/>
                          </a:prstGeom>
                          <a:solidFill>
                            <a:schemeClr val="accent6">
                              <a:lumMod val="20000"/>
                              <a:lumOff val="80000"/>
                            </a:schemeClr>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0810FB" w14:textId="77777777" w:rsidR="00553513" w:rsidRPr="009F743A" w:rsidRDefault="00553513" w:rsidP="00253F5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Text Box 91"/>
                        <wps:cNvSpPr txBox="1"/>
                        <wps:spPr>
                          <a:xfrm>
                            <a:off x="115747" y="341453"/>
                            <a:ext cx="225706" cy="1090180"/>
                          </a:xfrm>
                          <a:prstGeom prst="rect">
                            <a:avLst/>
                          </a:prstGeom>
                          <a:solidFill>
                            <a:schemeClr val="accent6">
                              <a:lumMod val="5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E870498" w14:textId="040C9D07" w:rsidR="00553513" w:rsidRPr="00AA6076" w:rsidRDefault="00553513" w:rsidP="00253F54">
                              <w:pPr>
                                <w:rPr>
                                  <w:color w:val="FFFFFF" w:themeColor="background1"/>
                                  <w:lang w:val="en-US"/>
                                </w:rPr>
                              </w:pPr>
                              <w:r>
                                <w:rPr>
                                  <w:color w:val="FFFFFF" w:themeColor="background1"/>
                                  <w:lang w:val="en-US"/>
                                </w:rPr>
                                <w:t xml:space="preserve">       FUNCTIONS</w:t>
                              </w:r>
                              <w:r w:rsidRPr="00AA6076">
                                <w:rPr>
                                  <w:color w:val="FFFFFF" w:themeColor="background1"/>
                                  <w:lang w:val="en-US"/>
                                </w:rPr>
                                <w:t xml:space="preserve">   VARIABLES</w:t>
                              </w:r>
                            </w:p>
                          </w:txbxContent>
                        </wps:txbx>
                        <wps:bodyPr rot="0" spcFirstLastPara="0" vertOverflow="overflow" horzOverflow="overflow" vert="vert270" wrap="square" lIns="18000" tIns="0" rIns="0" bIns="0" numCol="1" spcCol="0" rtlCol="0" fromWordArt="0" anchor="t" anchorCtr="0" forceAA="0" compatLnSpc="1">
                          <a:prstTxWarp prst="textNoShape">
                            <a:avLst/>
                          </a:prstTxWarp>
                          <a:noAutofit/>
                        </wps:bodyPr>
                      </wps:wsp>
                    </wpg:wgp>
                  </a:graphicData>
                </a:graphic>
              </wp:anchor>
            </w:drawing>
          </mc:Choice>
          <mc:Fallback>
            <w:pict>
              <v:group w14:anchorId="1B392FC6" id="Group 92" o:spid="_x0000_s1057" style="position:absolute;left:0;text-align:left;margin-left:-17.7pt;margin-top:18.15pt;width:566.9pt;height:135pt;z-index:-251577344" coordsize="7199453,17145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">
                <v:rect id="Rectangle 89" o:spid="_x0000_s1058" style="position:absolute;width:7199453;height:1714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tDq3xQAA&#10;ANsAAAAPAAAAZHJzL2Rvd25yZXYueG1sRI9fS8NAEMTfBb/DsULf7KWFSpr2WkQQRRHsH2gfl9w2&#10;Sc3thbttE7+9Jwg+DjPzG2a5HlyrrhRi49nAZJyBIi69bbgysN893+egoiBbbD2TgW+KsF7d3iyx&#10;sL7nDV23UqkE4ViggVqkK7SOZU0O49h3xMk7+eBQkgyVtgH7BHetnmbZg3bYcFqosaOnmsqv7cUZ&#10;OPSz/QTf3kXy86w5Tj8+h/DSGzO6Gx4XoIQG+Q//tV+tgXwOv1/SD9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i0OrfFAAAA2wAAAA8AAAAAAAAAAAAAAAAAlwIAAGRycy9k&#10;b3ducmV2LnhtbFBLBQYAAAAABAAEAPUAAACJAwAAAAA=&#10;" fillcolor="#e2efd9 [665]" strokecolor="#375623 [1609]" strokeweight="1pt">
                  <v:textbox>
                    <w:txbxContent>
                      <w:p w14:paraId="100810FB" w14:textId="77777777" w:rsidR="00553513" w:rsidRPr="009F743A" w:rsidRDefault="00553513" w:rsidP="00253F54">
                        <w:pPr>
                          <w:jc w:val="center"/>
                          <w:rPr>
                            <w:lang w:val="en-US"/>
                          </w:rPr>
                        </w:pPr>
                      </w:p>
                    </w:txbxContent>
                  </v:textbox>
                </v:rect>
                <v:shape id="Text Box 91" o:spid="_x0000_s1059" type="#_x0000_t202" style="position:absolute;left:115747;top:341453;width:225706;height:1090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3pSpwgAA&#10;ANsAAAAPAAAAZHJzL2Rvd25yZXYueG1sRI9Pi8IwFMTvwn6H8IS9aaqH1XaN4goLK3jxz8Xbo3nb&#10;FJuX0qS1/fZGEDwOM/MbZrXpbSU6anzpWMFsmoAgzp0uuVBwOf9OliB8QNZYOSYFA3nYrD9GK8y0&#10;u/ORulMoRISwz1CBCaHOpPS5IYt+6mri6P27xmKIsimkbvAe4baS8yT5khZLjgsGa9oZym+n1ir4&#10;uQ0lt0l33V/cQS/MEJYtp0p9jvvtN4hAfXiHX+0/rSCdwfNL/A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relKnCAAAA2wAAAA8AAAAAAAAAAAAAAAAAlwIAAGRycy9kb3du&#10;cmV2LnhtbFBLBQYAAAAABAAEAPUAAACGAwAAAAA=&#10;" fillcolor="#375623 [1609]" stroked="f">
                  <v:textbox style="layout-flow:vertical;mso-layout-flow-alt:bottom-to-top" inset=".5mm,0,0,0">
                    <w:txbxContent>
                      <w:p w14:paraId="3E870498" w14:textId="040C9D07" w:rsidR="00553513" w:rsidRPr="00AA6076" w:rsidRDefault="00553513" w:rsidP="00253F54">
                        <w:pPr>
                          <w:rPr>
                            <w:color w:val="FFFFFF" w:themeColor="background1"/>
                            <w:lang w:val="en-US"/>
                          </w:rPr>
                        </w:pPr>
                        <w:r>
                          <w:rPr>
                            <w:color w:val="FFFFFF" w:themeColor="background1"/>
                            <w:lang w:val="en-US"/>
                          </w:rPr>
                          <w:t xml:space="preserve">       FUNCTIONS</w:t>
                        </w:r>
                        <w:r w:rsidRPr="00AA6076">
                          <w:rPr>
                            <w:color w:val="FFFFFF" w:themeColor="background1"/>
                            <w:lang w:val="en-US"/>
                          </w:rPr>
                          <w:t xml:space="preserve">   VARIABLES</w:t>
                        </w:r>
                      </w:p>
                    </w:txbxContent>
                  </v:textbox>
                </v:shape>
              </v:group>
            </w:pict>
          </mc:Fallback>
        </mc:AlternateContent>
      </w:r>
      <w:r w:rsidR="00253F54">
        <w:t xml:space="preserve">YAML Parameters </w:t>
      </w:r>
      <w:r w:rsidR="00253F54">
        <w:tab/>
        <w:t xml:space="preserve">… </w:t>
      </w:r>
      <w:r w:rsidR="00253F54">
        <w:tab/>
      </w:r>
      <w:proofErr w:type="spellStart"/>
      <w:r w:rsidR="00253F54">
        <w:t>rndVAR</w:t>
      </w:r>
      <w:proofErr w:type="spellEnd"/>
      <w:r w:rsidR="00253F54">
        <w:t>=</w:t>
      </w:r>
      <w:proofErr w:type="spellStart"/>
      <w:r w:rsidR="00253F54">
        <w:t>config</w:t>
      </w:r>
      <w:proofErr w:type="spellEnd"/>
      <w:r w:rsidR="00253F54">
        <w:t>[“</w:t>
      </w:r>
      <w:proofErr w:type="spellStart"/>
      <w:r w:rsidR="00253F54">
        <w:t>paramNAME</w:t>
      </w:r>
      <w:proofErr w:type="spellEnd"/>
      <w:r w:rsidR="00253F54">
        <w:t>”]</w:t>
      </w:r>
      <w:r w:rsidR="009F743A">
        <w:tab/>
      </w:r>
    </w:p>
    <w:p w14:paraId="01AFAB7F" w14:textId="1543AE17" w:rsidR="009F743A" w:rsidRDefault="009F743A" w:rsidP="008B50ED">
      <w:pPr>
        <w:pStyle w:val="ListParagraph"/>
      </w:pPr>
    </w:p>
    <w:p w14:paraId="2F3DA19B" w14:textId="3919B97B" w:rsidR="00AA6076" w:rsidRDefault="00AA6076" w:rsidP="00253F54">
      <w:pPr>
        <w:pStyle w:val="ListParagraph"/>
      </w:pPr>
      <w:r w:rsidRPr="00253F54">
        <w:rPr>
          <w:u w:val="single"/>
        </w:rPr>
        <w:t>Input Function</w:t>
      </w:r>
      <w:r>
        <w:t xml:space="preserve">: </w:t>
      </w:r>
      <w:commentRangeStart w:id="30"/>
      <w:r>
        <w:t xml:space="preserve">Functions can be used in the input directive, provided they have a return value. Functions called from the input directive are automatically given the Snakemake Wildcard Object. As such, the method signature </w:t>
      </w:r>
      <w:del w:id="31" w:author="Lauren" w:date="2017-04-13T14:13:00Z">
        <w:r w:rsidDel="002070D2">
          <w:delText xml:space="preserve">of </w:delText>
        </w:r>
      </w:del>
      <w:r>
        <w:t>must accept a formal parameter. For consistency, please always name the first formal argument “</w:t>
      </w:r>
      <w:r w:rsidR="00253F54">
        <w:t>wild</w:t>
      </w:r>
      <w:r>
        <w:t>cards”</w:t>
      </w:r>
      <w:r w:rsidR="00253F54">
        <w:t xml:space="preserve">. This is not used in this module, as such, the concept will not be further explained nor will examples be given. </w:t>
      </w:r>
      <w:commentRangeEnd w:id="30"/>
      <w:r w:rsidR="003F48F9">
        <w:rPr>
          <w:rStyle w:val="CommentReference"/>
        </w:rPr>
        <w:commentReference w:id="30"/>
      </w:r>
    </w:p>
    <w:p w14:paraId="06D98254" w14:textId="66958D03" w:rsidR="00AA6076" w:rsidRDefault="00AA6076" w:rsidP="00253F54">
      <w:pPr>
        <w:pStyle w:val="ListParagraph"/>
      </w:pPr>
    </w:p>
    <w:p w14:paraId="579A3409" w14:textId="09630936" w:rsidR="00253F54" w:rsidRDefault="00AA6076" w:rsidP="008B50ED">
      <w:pPr>
        <w:pStyle w:val="ListParagraph"/>
      </w:pPr>
      <w:r w:rsidRPr="00253F54">
        <w:rPr>
          <w:u w:val="single"/>
        </w:rPr>
        <w:t>Expand Function</w:t>
      </w:r>
      <w:r>
        <w:t>: The expand function is the most commonly used Snakemake function. It is used to generate the sets of input and output files required. Variables passed into this function perform a full union. For more information on the expand function, please refer to the following link</w:t>
      </w:r>
      <w:r w:rsidR="00744E7C">
        <w:t xml:space="preserve"> to the </w:t>
      </w:r>
      <w:hyperlink r:id="rId19" w:anchor="step-5-calling-genomic-variants" w:history="1">
        <w:r w:rsidR="00744E7C" w:rsidRPr="00744E7C">
          <w:rPr>
            <w:rStyle w:val="Hyperlink"/>
          </w:rPr>
          <w:t>Snakemake documentation</w:t>
        </w:r>
      </w:hyperlink>
      <w:r w:rsidR="00744E7C">
        <w:t>.</w:t>
      </w:r>
      <w:r>
        <w:t xml:space="preserve"> </w:t>
      </w:r>
    </w:p>
    <w:p w14:paraId="5573D409" w14:textId="5DC98773" w:rsidR="00253F54" w:rsidRDefault="00DB0549" w:rsidP="00DB0549">
      <w:pPr>
        <w:pStyle w:val="ListParagraph"/>
        <w:jc w:val="right"/>
      </w:pPr>
      <w:r>
        <w:rPr>
          <w:noProof/>
          <w:lang w:val="en-US"/>
        </w:rPr>
        <mc:AlternateContent>
          <mc:Choice Requires="wpg">
            <w:drawing>
              <wp:anchor distT="0" distB="0" distL="114300" distR="114300" simplePos="0" relativeHeight="251740160" behindDoc="1" locked="0" layoutInCell="1" allowOverlap="1" wp14:anchorId="175E4077" wp14:editId="5F74E538">
                <wp:simplePos x="0" y="0"/>
                <wp:positionH relativeFrom="column">
                  <wp:posOffset>-224852</wp:posOffset>
                </wp:positionH>
                <wp:positionV relativeFrom="paragraph">
                  <wp:posOffset>29189</wp:posOffset>
                </wp:positionV>
                <wp:extent cx="7198995" cy="2020591"/>
                <wp:effectExtent l="0" t="0" r="14605" b="36830"/>
                <wp:wrapNone/>
                <wp:docPr id="109" name="Group 109"/>
                <wp:cNvGraphicFramePr/>
                <a:graphic xmlns:a="http://schemas.openxmlformats.org/drawingml/2006/main">
                  <a:graphicData uri="http://schemas.microsoft.com/office/word/2010/wordprocessingGroup">
                    <wpg:wgp>
                      <wpg:cNvGrpSpPr/>
                      <wpg:grpSpPr>
                        <a:xfrm>
                          <a:off x="0" y="0"/>
                          <a:ext cx="7198995" cy="2020591"/>
                          <a:chOff x="0" y="0"/>
                          <a:chExt cx="7198995" cy="2286000"/>
                        </a:xfrm>
                      </wpg:grpSpPr>
                      <wps:wsp>
                        <wps:cNvPr id="95" name="Rectangle 95"/>
                        <wps:cNvSpPr/>
                        <wps:spPr>
                          <a:xfrm>
                            <a:off x="0" y="0"/>
                            <a:ext cx="7198995" cy="2286000"/>
                          </a:xfrm>
                          <a:prstGeom prst="rect">
                            <a:avLst/>
                          </a:prstGeom>
                          <a:solidFill>
                            <a:schemeClr val="accent4">
                              <a:lumMod val="20000"/>
                              <a:lumOff val="80000"/>
                            </a:schemeClr>
                          </a:solid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71EF7B" w14:textId="77777777" w:rsidR="00553513" w:rsidRPr="00176B9A" w:rsidRDefault="00553513" w:rsidP="00176B9A">
                              <w:pPr>
                                <w:jc w:val="center"/>
                                <w:rPr>
                                  <w:color w:val="FFFFFF" w:themeColor="background1"/>
                                  <w:lang w:val="en-US"/>
                                  <w14:textFill>
                                    <w14:noFill/>
                                  </w14:textFil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116958" y="457200"/>
                            <a:ext cx="225692" cy="1453573"/>
                          </a:xfrm>
                          <a:prstGeom prst="rect">
                            <a:avLst/>
                          </a:prstGeom>
                          <a:solidFill>
                            <a:schemeClr val="accent4">
                              <a:lumMod val="50000"/>
                            </a:schemeClr>
                          </a:solidFill>
                          <a:ln>
                            <a:solidFill>
                              <a:schemeClr val="accent4">
                                <a:lumMod val="5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CFCECEB" w14:textId="3341941D" w:rsidR="00553513" w:rsidRPr="00AA6076" w:rsidRDefault="00553513" w:rsidP="00176B9A">
                              <w:pPr>
                                <w:rPr>
                                  <w:color w:val="FFFFFF" w:themeColor="background1"/>
                                  <w:lang w:val="en-US"/>
                                </w:rPr>
                              </w:pPr>
                              <w:r>
                                <w:rPr>
                                  <w:color w:val="FFFFFF" w:themeColor="background1"/>
                                  <w:lang w:val="en-US"/>
                                </w:rPr>
                                <w:t xml:space="preserve">            EXAMPLES</w:t>
                              </w:r>
                              <w:r w:rsidRPr="00AA6076">
                                <w:rPr>
                                  <w:color w:val="FFFFFF" w:themeColor="background1"/>
                                  <w:lang w:val="en-US"/>
                                </w:rPr>
                                <w:t xml:space="preserve">   VARIABLES</w:t>
                              </w:r>
                            </w:p>
                          </w:txbxContent>
                        </wps:txbx>
                        <wps:bodyPr rot="0" spcFirstLastPara="0" vertOverflow="overflow" horzOverflow="overflow" vert="vert270" wrap="square" lIns="1800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75E4077" id="Group 109" o:spid="_x0000_s1060" style="position:absolute;left:0;text-align:left;margin-left:-17.7pt;margin-top:2.3pt;width:566.85pt;height:159.1pt;z-index:-251576320;mso-height-relative:margin" coordsize="7198995,2286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">
                <v:rect id="Rectangle 95" o:spid="_x0000_s1061" style="position:absolute;width:7198995;height:2286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pCogxQAA&#10;ANsAAAAPAAAAZHJzL2Rvd25yZXYueG1sRI/dasJAFITvC77DcgRvitnUUtGYVVQqtN6IPw9wyB6z&#10;wezZNLuN8e27hUIvh5n5hslXva1FR62vHCt4SVIQxIXTFZcKLufdeAbCB2SNtWNS8CAPq+XgKcdM&#10;uzsfqTuFUkQI+wwVmBCaTEpfGLLoE9cQR+/qWoshyraUusV7hNtaTtJ0Ki1WHBcMNrQ1VNxO31bB&#10;5/Z9PrnsvvazZ2LzOLxuumlvlBoN+/UCRKA+/If/2h9awfwNfr/EHyCX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qkKiDFAAAA2wAAAA8AAAAAAAAAAAAAAAAAlwIAAGRycy9k&#10;b3ducmV2LnhtbFBLBQYAAAAABAAEAPUAAACJAwAAAAA=&#10;" fillcolor="#fff2cc [663]" strokecolor="#7f5f00 [1607]" strokeweight="1pt">
                  <v:textbox>
                    <w:txbxContent>
                      <w:p w14:paraId="0B71EF7B" w14:textId="77777777" w:rsidR="00553513" w:rsidRPr="00176B9A" w:rsidRDefault="00553513" w:rsidP="00176B9A">
                        <w:pPr>
                          <w:jc w:val="center"/>
                          <w:rPr>
                            <w:color w:val="FFFFFF" w:themeColor="background1"/>
                            <w:lang w:val="en-US"/>
                            <w14:textFill>
                              <w14:noFill/>
                            </w14:textFill>
                          </w:rPr>
                        </w:pPr>
                      </w:p>
                    </w:txbxContent>
                  </v:textbox>
                </v:rect>
                <v:shape id="Text Box 96" o:spid="_x0000_s1062" type="#_x0000_t202" style="position:absolute;left:116958;top:457200;width:225692;height:145357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87zvwwAA&#10;ANsAAAAPAAAAZHJzL2Rvd25yZXYueG1sRI/BasMwEETvgfyD2EBvsdwejONaCWlCS0MPoW4/YLE2&#10;tom1MpJiu38fFQo9DjPzhil3s+nFSM53lhU8JikI4trqjhsF31+v6xyED8gae8uk4Ic87LbLRYmF&#10;thN/0liFRkQI+wIVtCEMhZS+bsmgT+xAHL2LdQZDlK6R2uEU4aaXT2maSYMdx4UWBzq0VF+rm1Fg&#10;j5ePl8nf0IzYvzl/OudTNyr1sJr3zyACzeE//Nd+1wo2Gfx+iT9Abu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87zvwwAAANsAAAAPAAAAAAAAAAAAAAAAAJcCAABkcnMvZG93&#10;bnJldi54bWxQSwUGAAAAAAQABAD1AAAAhwMAAAAA&#10;" fillcolor="#7f5f00 [1607]" strokecolor="#7f5f00 [1607]">
                  <v:textbox style="layout-flow:vertical;mso-layout-flow-alt:bottom-to-top" inset=".5mm,0,0,0">
                    <w:txbxContent>
                      <w:p w14:paraId="2CFCECEB" w14:textId="3341941D" w:rsidR="00553513" w:rsidRPr="00AA6076" w:rsidRDefault="00553513" w:rsidP="00176B9A">
                        <w:pPr>
                          <w:rPr>
                            <w:color w:val="FFFFFF" w:themeColor="background1"/>
                            <w:lang w:val="en-US"/>
                          </w:rPr>
                        </w:pPr>
                        <w:r>
                          <w:rPr>
                            <w:color w:val="FFFFFF" w:themeColor="background1"/>
                            <w:lang w:val="en-US"/>
                          </w:rPr>
                          <w:t xml:space="preserve">            EXAMPLES</w:t>
                        </w:r>
                        <w:r w:rsidRPr="00AA6076">
                          <w:rPr>
                            <w:color w:val="FFFFFF" w:themeColor="background1"/>
                            <w:lang w:val="en-US"/>
                          </w:rPr>
                          <w:t xml:space="preserve">   VARIABLES</w:t>
                        </w:r>
                      </w:p>
                    </w:txbxContent>
                  </v:textbox>
                </v:shape>
              </v:group>
            </w:pict>
          </mc:Fallback>
        </mc:AlternateContent>
      </w:r>
    </w:p>
    <w:p w14:paraId="3DA1100C" w14:textId="6C9F093A" w:rsidR="00176B9A" w:rsidRDefault="00176B9A" w:rsidP="00176B9A">
      <w:pPr>
        <w:pStyle w:val="ListParagraph"/>
      </w:pPr>
      <w:r>
        <w:t>Using:</w:t>
      </w:r>
    </w:p>
    <w:p w14:paraId="6F48AEAF" w14:textId="5D640DE1" w:rsidR="00176B9A" w:rsidRDefault="00176B9A" w:rsidP="00176B9A">
      <w:pPr>
        <w:pStyle w:val="ListParagraph"/>
      </w:pPr>
      <w:r>
        <w:t xml:space="preserve"> </w:t>
      </w:r>
      <w:r>
        <w:tab/>
      </w:r>
      <w:commentRangeStart w:id="32"/>
      <w:r w:rsidR="00720D68">
        <w:t xml:space="preserve">X = </w:t>
      </w:r>
      <w:r w:rsidR="00253F54">
        <w:t>“</w:t>
      </w:r>
      <w:r w:rsidR="00720D68">
        <w:t>output</w:t>
      </w:r>
      <w:r w:rsidR="00253F54">
        <w:t>”</w:t>
      </w:r>
    </w:p>
    <w:p w14:paraId="7E485A91" w14:textId="5430879A" w:rsidR="00176B9A" w:rsidRDefault="00720D68" w:rsidP="00176B9A">
      <w:pPr>
        <w:pStyle w:val="ListParagraph"/>
        <w:ind w:firstLine="720"/>
      </w:pPr>
      <w:r>
        <w:t xml:space="preserve">Y = </w:t>
      </w:r>
      <w:r w:rsidR="00253F54">
        <w:t>“</w:t>
      </w:r>
      <w:proofErr w:type="spellStart"/>
      <w:r>
        <w:t>m</w:t>
      </w:r>
      <w:r w:rsidR="00176B9A">
        <w:t>utec</w:t>
      </w:r>
      <w:r>
        <w:t>t</w:t>
      </w:r>
      <w:proofErr w:type="spellEnd"/>
      <w:r w:rsidR="00176B9A">
        <w:t>”</w:t>
      </w:r>
    </w:p>
    <w:p w14:paraId="23F2B993" w14:textId="77777777" w:rsidR="00176B9A" w:rsidRDefault="00720D68" w:rsidP="00176B9A">
      <w:pPr>
        <w:pStyle w:val="ListParagraph"/>
        <w:ind w:left="1440"/>
      </w:pPr>
      <w:r>
        <w:t xml:space="preserve">Wildcard1 = </w:t>
      </w:r>
      <w:r w:rsidR="00253F54">
        <w:t>“</w:t>
      </w:r>
      <w:r>
        <w:t>Pfeiffer</w:t>
      </w:r>
      <w:r w:rsidR="00253F54">
        <w:t>”</w:t>
      </w:r>
    </w:p>
    <w:p w14:paraId="384B59DA" w14:textId="31C5FC64" w:rsidR="00720D68" w:rsidRDefault="00176B9A" w:rsidP="00176B9A">
      <w:pPr>
        <w:pStyle w:val="ListParagraph"/>
        <w:ind w:left="1440"/>
      </w:pPr>
      <w:r>
        <w:t xml:space="preserve"> Z</w:t>
      </w:r>
      <w:r w:rsidR="00720D68">
        <w:t xml:space="preserve"> = [“1”,”2”]</w:t>
      </w:r>
    </w:p>
    <w:commentRangeEnd w:id="32"/>
    <w:p w14:paraId="3DC2D278" w14:textId="77777777" w:rsidR="00720D68" w:rsidRDefault="00555B1D" w:rsidP="00176B9A">
      <w:pPr>
        <w:pStyle w:val="ListParagraph"/>
      </w:pPr>
      <w:r>
        <w:rPr>
          <w:rStyle w:val="CommentReference"/>
        </w:rPr>
        <w:commentReference w:id="32"/>
      </w:r>
    </w:p>
    <w:p w14:paraId="39559C6C" w14:textId="2BC26515" w:rsidR="00176B9A" w:rsidRDefault="00DB0549" w:rsidP="00DB0549">
      <w:pPr>
        <w:pStyle w:val="ListParagraph"/>
        <w:rPr>
          <w:rStyle w:val="Emphasis"/>
          <w:i w:val="0"/>
          <w:iCs w:val="0"/>
          <w:highlight w:val="lightGray"/>
        </w:rPr>
      </w:pPr>
      <w:r>
        <w:t xml:space="preserve">If we have: </w:t>
      </w:r>
      <w:r>
        <w:tab/>
      </w:r>
      <w:del w:id="33" w:author="Lauren" w:date="2017-04-13T14:23:00Z">
        <w:r w:rsidR="00176B9A" w:rsidDel="00555B1D">
          <w:rPr>
            <w:rStyle w:val="Emphasis"/>
            <w:i w:val="0"/>
            <w:iCs w:val="0"/>
            <w:highlight w:val="lightGray"/>
          </w:rPr>
          <w:delText>$</w:delText>
        </w:r>
      </w:del>
      <w:r w:rsidR="00176B9A">
        <w:rPr>
          <w:rStyle w:val="Emphasis"/>
          <w:i w:val="0"/>
          <w:iCs w:val="0"/>
          <w:highlight w:val="lightGray"/>
        </w:rPr>
        <w:t>expand(“{var1}/{var2}/{{wildcard1</w:t>
      </w:r>
      <w:proofErr w:type="gramStart"/>
      <w:r w:rsidR="00176B9A">
        <w:rPr>
          <w:rStyle w:val="Emphasis"/>
          <w:i w:val="0"/>
          <w:iCs w:val="0"/>
          <w:highlight w:val="lightGray"/>
        </w:rPr>
        <w:t>}}_</w:t>
      </w:r>
      <w:proofErr w:type="gramEnd"/>
      <w:r w:rsidR="00176B9A">
        <w:rPr>
          <w:rStyle w:val="Emphasis"/>
          <w:i w:val="0"/>
          <w:iCs w:val="0"/>
          <w:highlight w:val="lightGray"/>
        </w:rPr>
        <w:t>{var3}.fa”, var1=X, var2=Y, var3=Z)</w:t>
      </w:r>
    </w:p>
    <w:p w14:paraId="00A4B897" w14:textId="77777777" w:rsidR="00176B9A" w:rsidRDefault="00176B9A" w:rsidP="00176B9A">
      <w:pPr>
        <w:pStyle w:val="ListParagraph"/>
      </w:pPr>
    </w:p>
    <w:p w14:paraId="06B99BFD" w14:textId="5BACB0D7" w:rsidR="00720D68" w:rsidRDefault="00DB0549" w:rsidP="00DB0549">
      <w:pPr>
        <w:pStyle w:val="ListParagraph"/>
        <w:rPr>
          <w:rStyle w:val="Emphasis"/>
          <w:i w:val="0"/>
          <w:iCs w:val="0"/>
          <w:highlight w:val="lightGray"/>
        </w:rPr>
      </w:pPr>
      <w:r>
        <w:t xml:space="preserve">It becomes: </w:t>
      </w:r>
      <w:r>
        <w:tab/>
      </w:r>
      <w:del w:id="34" w:author="Lauren" w:date="2017-04-13T14:23:00Z">
        <w:r w:rsidR="00176B9A" w:rsidDel="00555B1D">
          <w:rPr>
            <w:rStyle w:val="Emphasis"/>
            <w:i w:val="0"/>
            <w:iCs w:val="0"/>
            <w:highlight w:val="lightGray"/>
          </w:rPr>
          <w:delText>$</w:delText>
        </w:r>
      </w:del>
      <w:r w:rsidR="00720D68">
        <w:rPr>
          <w:rStyle w:val="Emphasis"/>
          <w:i w:val="0"/>
          <w:iCs w:val="0"/>
          <w:highlight w:val="lightGray"/>
        </w:rPr>
        <w:t>output/</w:t>
      </w:r>
      <w:proofErr w:type="spellStart"/>
      <w:r w:rsidR="00720D68">
        <w:rPr>
          <w:rStyle w:val="Emphasis"/>
          <w:i w:val="0"/>
          <w:iCs w:val="0"/>
          <w:highlight w:val="lightGray"/>
        </w:rPr>
        <w:t>mutect</w:t>
      </w:r>
      <w:proofErr w:type="spellEnd"/>
      <w:r w:rsidR="00720D68">
        <w:rPr>
          <w:rStyle w:val="Emphasis"/>
          <w:i w:val="0"/>
          <w:iCs w:val="0"/>
          <w:highlight w:val="lightGray"/>
        </w:rPr>
        <w:t>/Pfeif</w:t>
      </w:r>
      <w:r w:rsidR="00253F54">
        <w:rPr>
          <w:rStyle w:val="Emphasis"/>
          <w:i w:val="0"/>
          <w:iCs w:val="0"/>
          <w:highlight w:val="lightGray"/>
        </w:rPr>
        <w:t>fer</w:t>
      </w:r>
      <w:r w:rsidR="00176B9A">
        <w:rPr>
          <w:rStyle w:val="Emphasis"/>
          <w:i w:val="0"/>
          <w:iCs w:val="0"/>
          <w:highlight w:val="lightGray"/>
        </w:rPr>
        <w:t>_</w:t>
      </w:r>
      <w:proofErr w:type="gramStart"/>
      <w:r w:rsidR="00253F54">
        <w:rPr>
          <w:rStyle w:val="Emphasis"/>
          <w:i w:val="0"/>
          <w:iCs w:val="0"/>
          <w:highlight w:val="lightGray"/>
        </w:rPr>
        <w:t>1.fa</w:t>
      </w:r>
      <w:proofErr w:type="gramEnd"/>
      <w:r w:rsidR="00253F54">
        <w:rPr>
          <w:rStyle w:val="Emphasis"/>
          <w:i w:val="0"/>
          <w:iCs w:val="0"/>
          <w:highlight w:val="lightGray"/>
        </w:rPr>
        <w:t>, output/</w:t>
      </w:r>
      <w:proofErr w:type="spellStart"/>
      <w:r w:rsidR="00253F54">
        <w:rPr>
          <w:rStyle w:val="Emphasis"/>
          <w:i w:val="0"/>
          <w:iCs w:val="0"/>
          <w:highlight w:val="lightGray"/>
        </w:rPr>
        <w:t>mutect</w:t>
      </w:r>
      <w:proofErr w:type="spellEnd"/>
      <w:r w:rsidR="00253F54">
        <w:rPr>
          <w:rStyle w:val="Emphasis"/>
          <w:i w:val="0"/>
          <w:iCs w:val="0"/>
          <w:highlight w:val="lightGray"/>
        </w:rPr>
        <w:t>/Pfeiffer</w:t>
      </w:r>
      <w:r w:rsidR="00176B9A">
        <w:rPr>
          <w:rStyle w:val="Emphasis"/>
          <w:i w:val="0"/>
          <w:iCs w:val="0"/>
          <w:highlight w:val="lightGray"/>
        </w:rPr>
        <w:t>_</w:t>
      </w:r>
      <w:r w:rsidR="00253F54">
        <w:rPr>
          <w:rStyle w:val="Emphasis"/>
          <w:i w:val="0"/>
          <w:iCs w:val="0"/>
          <w:highlight w:val="lightGray"/>
        </w:rPr>
        <w:t>2</w:t>
      </w:r>
      <w:r w:rsidR="00720D68">
        <w:rPr>
          <w:rStyle w:val="Emphasis"/>
          <w:i w:val="0"/>
          <w:iCs w:val="0"/>
          <w:highlight w:val="lightGray"/>
        </w:rPr>
        <w:t xml:space="preserve">.fa </w:t>
      </w:r>
    </w:p>
    <w:p w14:paraId="19A1E14D" w14:textId="77777777" w:rsidR="00720D68" w:rsidRDefault="00720D68" w:rsidP="00176B9A">
      <w:pPr>
        <w:pStyle w:val="ListParagraph"/>
      </w:pPr>
    </w:p>
    <w:p w14:paraId="64887DC8" w14:textId="77777777" w:rsidR="00720D68" w:rsidRDefault="00720D68" w:rsidP="00720D68">
      <w:pPr>
        <w:pStyle w:val="ListParagraph"/>
      </w:pPr>
    </w:p>
    <w:p w14:paraId="634E3C65" w14:textId="66CA56D5" w:rsidR="00720D68" w:rsidRDefault="002329CB" w:rsidP="00720D68">
      <w:pPr>
        <w:pStyle w:val="ListParagraph"/>
      </w:pPr>
      <w:ins w:id="35" w:author="Lauren" w:date="2017-04-13T14:40:00Z">
        <w:r>
          <w:lastRenderedPageBreak/>
          <w:t xml:space="preserve">In </w:t>
        </w:r>
      </w:ins>
      <w:ins w:id="36" w:author="Lauren" w:date="2017-04-13T14:50:00Z">
        <w:r w:rsidR="005664CB">
          <w:t>our</w:t>
        </w:r>
      </w:ins>
      <w:ins w:id="37" w:author="Lauren" w:date="2017-04-13T14:40:00Z">
        <w:r>
          <w:t xml:space="preserve"> </w:t>
        </w:r>
        <w:proofErr w:type="spellStart"/>
        <w:r>
          <w:t>tPile</w:t>
        </w:r>
        <w:proofErr w:type="spellEnd"/>
        <w:r>
          <w:t xml:space="preserve"> module </w:t>
        </w:r>
      </w:ins>
      <w:ins w:id="38" w:author="Lauren" w:date="2017-04-13T14:50:00Z">
        <w:r w:rsidR="005664CB">
          <w:t>the</w:t>
        </w:r>
      </w:ins>
      <w:ins w:id="39" w:author="Lauren" w:date="2017-04-13T14:40:00Z">
        <w:r>
          <w:t xml:space="preserve"> input </w:t>
        </w:r>
      </w:ins>
      <w:ins w:id="40" w:author="Lauren" w:date="2017-04-13T14:49:00Z">
        <w:r w:rsidR="005664CB">
          <w:t xml:space="preserve">is </w:t>
        </w:r>
        <w:proofErr w:type="gramStart"/>
        <w:r w:rsidR="005664CB">
          <w:t>a .bam</w:t>
        </w:r>
        <w:proofErr w:type="gramEnd"/>
        <w:r w:rsidR="005664CB">
          <w:t xml:space="preserve"> file, so the input argument should </w:t>
        </w:r>
      </w:ins>
      <w:ins w:id="41" w:author="Lauren" w:date="2017-04-13T14:51:00Z">
        <w:r w:rsidR="005F7723">
          <w:t>specify</w:t>
        </w:r>
      </w:ins>
      <w:ins w:id="42" w:author="Lauren" w:date="2017-04-13T14:49:00Z">
        <w:r w:rsidR="005664CB">
          <w:t xml:space="preserve"> the location of </w:t>
        </w:r>
      </w:ins>
      <w:ins w:id="43" w:author="Lauren" w:date="2017-04-13T14:51:00Z">
        <w:r w:rsidR="005F7723">
          <w:t>this</w:t>
        </w:r>
      </w:ins>
      <w:ins w:id="44" w:author="Lauren" w:date="2017-04-13T14:49:00Z">
        <w:r w:rsidR="005664CB">
          <w:t xml:space="preserve"> file</w:t>
        </w:r>
      </w:ins>
      <w:ins w:id="45" w:author="Lauren" w:date="2017-04-13T14:50:00Z">
        <w:r w:rsidR="005664CB">
          <w:t xml:space="preserve"> for a given sample</w:t>
        </w:r>
      </w:ins>
      <w:ins w:id="46" w:author="Lauren" w:date="2017-04-13T14:49:00Z">
        <w:r w:rsidR="005664CB">
          <w:t xml:space="preserve">. </w:t>
        </w:r>
      </w:ins>
      <w:r w:rsidR="005A633B">
        <w:t xml:space="preserve">The resultant </w:t>
      </w:r>
      <w:proofErr w:type="spellStart"/>
      <w:r w:rsidR="005A633B">
        <w:t>t</w:t>
      </w:r>
      <w:r w:rsidR="00045BEC">
        <w:t>Pile</w:t>
      </w:r>
      <w:proofErr w:type="spellEnd"/>
      <w:r w:rsidR="00045BEC">
        <w:t xml:space="preserve"> input call</w:t>
      </w:r>
      <w:r w:rsidR="005A633B">
        <w:t xml:space="preserve"> should be the same call as in </w:t>
      </w:r>
      <w:proofErr w:type="spellStart"/>
      <w:r w:rsidR="005A633B">
        <w:t>mPile</w:t>
      </w:r>
      <w:proofErr w:type="spellEnd"/>
      <w:r w:rsidR="005A633B">
        <w:t>/</w:t>
      </w:r>
      <w:proofErr w:type="spellStart"/>
      <w:r w:rsidR="005A633B">
        <w:t>mPileUNSPLIT</w:t>
      </w:r>
      <w:proofErr w:type="spellEnd"/>
      <w:r w:rsidR="005A633B">
        <w:t>; Both should look like Figure 7.</w:t>
      </w:r>
    </w:p>
    <w:p w14:paraId="0AB6D58E" w14:textId="3919B525" w:rsidR="00E91B1B" w:rsidRDefault="00E91B1B" w:rsidP="00720D68">
      <w:pPr>
        <w:pStyle w:val="ListParagraph"/>
      </w:pPr>
      <w:r>
        <w:rPr>
          <w:noProof/>
          <w:lang w:val="en-US"/>
        </w:rPr>
        <mc:AlternateContent>
          <mc:Choice Requires="wps">
            <w:drawing>
              <wp:anchor distT="0" distB="0" distL="114300" distR="114300" simplePos="0" relativeHeight="251743232" behindDoc="0" locked="0" layoutInCell="1" allowOverlap="1" wp14:anchorId="2A4710D1" wp14:editId="228A8AD5">
                <wp:simplePos x="0" y="0"/>
                <wp:positionH relativeFrom="column">
                  <wp:posOffset>0</wp:posOffset>
                </wp:positionH>
                <wp:positionV relativeFrom="paragraph">
                  <wp:posOffset>339090</wp:posOffset>
                </wp:positionV>
                <wp:extent cx="6845300" cy="405765"/>
                <wp:effectExtent l="0" t="0" r="12700" b="635"/>
                <wp:wrapThrough wrapText="bothSides">
                  <wp:wrapPolygon edited="0">
                    <wp:start x="0" y="0"/>
                    <wp:lineTo x="0" y="20282"/>
                    <wp:lineTo x="21560" y="20282"/>
                    <wp:lineTo x="21560" y="0"/>
                    <wp:lineTo x="0" y="0"/>
                  </wp:wrapPolygon>
                </wp:wrapThrough>
                <wp:docPr id="112" name="Text Box 112"/>
                <wp:cNvGraphicFramePr/>
                <a:graphic xmlns:a="http://schemas.openxmlformats.org/drawingml/2006/main">
                  <a:graphicData uri="http://schemas.microsoft.com/office/word/2010/wordprocessingShape">
                    <wps:wsp>
                      <wps:cNvSpPr txBox="1"/>
                      <wps:spPr>
                        <a:xfrm>
                          <a:off x="0" y="0"/>
                          <a:ext cx="6845300" cy="405765"/>
                        </a:xfrm>
                        <a:prstGeom prst="rect">
                          <a:avLst/>
                        </a:prstGeom>
                        <a:solidFill>
                          <a:prstClr val="white"/>
                        </a:solidFill>
                        <a:ln>
                          <a:noFill/>
                        </a:ln>
                        <a:effectLst/>
                      </wps:spPr>
                      <wps:txbx>
                        <w:txbxContent>
                          <w:p w14:paraId="0399A9F4" w14:textId="2B456341" w:rsidR="00553513" w:rsidRPr="008C14DF" w:rsidRDefault="00553513" w:rsidP="00E91B1B">
                            <w:pPr>
                              <w:pStyle w:val="Caption"/>
                              <w:rPr>
                                <w:noProof/>
                                <w:sz w:val="22"/>
                                <w:szCs w:val="22"/>
                              </w:rPr>
                            </w:pPr>
                            <w:r>
                              <w:t xml:space="preserve">Figure </w:t>
                            </w:r>
                            <w:fldSimple w:instr=" SEQ Figure \* ARABIC ">
                              <w:r>
                                <w:rPr>
                                  <w:noProof/>
                                </w:rPr>
                                <w:t>7</w:t>
                              </w:r>
                            </w:fldSimple>
                            <w:r>
                              <w:t xml:space="preserve">. VIM screenshot of Line 14 of the </w:t>
                            </w:r>
                            <w:proofErr w:type="spellStart"/>
                            <w:r>
                              <w:t>mPileUNSPLIT</w:t>
                            </w:r>
                            <w:proofErr w:type="spellEnd"/>
                            <w:r>
                              <w:t xml:space="preserve"> module. This module is named differently from the vignette because it has since been converted to a submodule.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710D1" id="Text Box 112" o:spid="_x0000_s1063" type="#_x0000_t202" style="position:absolute;left:0;text-align:left;margin-left:0;margin-top:26.7pt;width:539pt;height:31.9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" stroked="f">
                <v:textbox style="mso-fit-shape-to-text:t" inset="0,0,0,0">
                  <w:txbxContent>
                    <w:p w14:paraId="0399A9F4" w14:textId="2B456341" w:rsidR="00553513" w:rsidRPr="008C14DF" w:rsidRDefault="00553513" w:rsidP="00E91B1B">
                      <w:pPr>
                        <w:pStyle w:val="Caption"/>
                        <w:rPr>
                          <w:noProof/>
                          <w:sz w:val="22"/>
                          <w:szCs w:val="22"/>
                        </w:rPr>
                      </w:pPr>
                      <w:r>
                        <w:t xml:space="preserve">Figure </w:t>
                      </w:r>
                      <w:fldSimple w:instr=" SEQ Figure \* ARABIC ">
                        <w:r>
                          <w:rPr>
                            <w:noProof/>
                          </w:rPr>
                          <w:t>7</w:t>
                        </w:r>
                      </w:fldSimple>
                      <w:r>
                        <w:t xml:space="preserve">. VIM screenshot of Line 14 of the </w:t>
                      </w:r>
                      <w:proofErr w:type="spellStart"/>
                      <w:r>
                        <w:t>mPileUNSPLIT</w:t>
                      </w:r>
                      <w:proofErr w:type="spellEnd"/>
                      <w:r>
                        <w:t xml:space="preserve"> module. This module is named differently from the vignette because it has since been converted to a submodule.</w:t>
                      </w:r>
                    </w:p>
                  </w:txbxContent>
                </v:textbox>
                <w10:wrap type="through"/>
              </v:shape>
            </w:pict>
          </mc:Fallback>
        </mc:AlternateContent>
      </w:r>
      <w:r>
        <w:rPr>
          <w:noProof/>
          <w:lang w:val="en-US"/>
        </w:rPr>
        <w:drawing>
          <wp:anchor distT="0" distB="0" distL="114300" distR="114300" simplePos="0" relativeHeight="251741184" behindDoc="1" locked="0" layoutInCell="1" allowOverlap="1" wp14:anchorId="00D61C5A" wp14:editId="37FCE007">
            <wp:simplePos x="0" y="0"/>
            <wp:positionH relativeFrom="column">
              <wp:posOffset>0</wp:posOffset>
            </wp:positionH>
            <wp:positionV relativeFrom="paragraph">
              <wp:posOffset>133512</wp:posOffset>
            </wp:positionV>
            <wp:extent cx="6845822" cy="148855"/>
            <wp:effectExtent l="0" t="0" r="0" b="3810"/>
            <wp:wrapNone/>
            <wp:docPr id="111" name="Picture 111" descr="../../Desktop/Screen%20Shot%202017-03-28%20at%205.42.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3-28%20at%205.42.34%20PM.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6936" b="41514"/>
                    <a:stretch/>
                  </pic:blipFill>
                  <pic:spPr bwMode="auto">
                    <a:xfrm>
                      <a:off x="0" y="0"/>
                      <a:ext cx="6845822" cy="148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6FC742" w14:textId="77777777" w:rsidR="00720D68" w:rsidRPr="007E5B61" w:rsidRDefault="00720D68" w:rsidP="00720D68">
      <w:pPr>
        <w:pStyle w:val="ListParagraph"/>
        <w:keepNext/>
        <w:numPr>
          <w:ilvl w:val="0"/>
          <w:numId w:val="11"/>
        </w:numPr>
        <w:spacing w:after="0"/>
        <w:rPr>
          <w:b/>
        </w:rPr>
      </w:pPr>
      <w:r w:rsidRPr="007E5B61">
        <w:rPr>
          <w:b/>
        </w:rPr>
        <w:t>Go to Line 1</w:t>
      </w:r>
      <w:r>
        <w:rPr>
          <w:b/>
        </w:rPr>
        <w:t>7, edit the output</w:t>
      </w:r>
      <w:r w:rsidRPr="007E5B61">
        <w:rPr>
          <w:b/>
        </w:rPr>
        <w:t xml:space="preserve"> for the module.</w:t>
      </w:r>
    </w:p>
    <w:p w14:paraId="3FCFBD2F" w14:textId="33E6D27A" w:rsidR="009D5C32" w:rsidRDefault="009D5C32" w:rsidP="00720D68">
      <w:pPr>
        <w:keepNext/>
        <w:spacing w:after="0"/>
        <w:ind w:left="720"/>
      </w:pPr>
      <w:r>
        <w:t>Aside from two exceptions, t</w:t>
      </w:r>
      <w:r w:rsidR="00720D68">
        <w:t>he output</w:t>
      </w:r>
      <w:r>
        <w:t xml:space="preserve"> directive is designed the same as the input directive. </w:t>
      </w:r>
    </w:p>
    <w:p w14:paraId="5E98D631" w14:textId="0EB0059A" w:rsidR="009D5C32" w:rsidRDefault="009D5C32" w:rsidP="00720D68">
      <w:pPr>
        <w:keepNext/>
        <w:spacing w:after="0"/>
        <w:ind w:left="720"/>
      </w:pPr>
      <w:r>
        <w:tab/>
        <w:t>Exception 1: The output directive cannot use fun</w:t>
      </w:r>
      <w:r w:rsidR="00FA7457">
        <w:t>c</w:t>
      </w:r>
      <w:r>
        <w:t>tions</w:t>
      </w:r>
    </w:p>
    <w:p w14:paraId="3925578E" w14:textId="4E5E7DC6" w:rsidR="009D5C32" w:rsidRDefault="009D5C32" w:rsidP="00720D68">
      <w:pPr>
        <w:keepNext/>
        <w:spacing w:after="0"/>
        <w:ind w:left="720"/>
      </w:pPr>
      <w:r>
        <w:tab/>
        <w:t xml:space="preserve">Exception 2: </w:t>
      </w:r>
      <w:commentRangeStart w:id="47"/>
      <w:r>
        <w:t>The output directive has 2 file protection tags</w:t>
      </w:r>
      <w:commentRangeEnd w:id="47"/>
      <w:r w:rsidR="00984D74">
        <w:rPr>
          <w:rStyle w:val="CommentReference"/>
        </w:rPr>
        <w:commentReference w:id="47"/>
      </w:r>
    </w:p>
    <w:p w14:paraId="677353B0" w14:textId="340471EE" w:rsidR="009D5C32" w:rsidRDefault="009D5C32" w:rsidP="009D5C32">
      <w:pPr>
        <w:pStyle w:val="ListParagraph"/>
        <w:keepNext/>
        <w:numPr>
          <w:ilvl w:val="2"/>
          <w:numId w:val="11"/>
        </w:numPr>
        <w:spacing w:after="0"/>
      </w:pPr>
      <w:r>
        <w:t>temp(</w:t>
      </w:r>
      <w:ins w:id="48" w:author="Lauren" w:date="2017-04-13T14:55:00Z">
        <w:r w:rsidR="00984D74">
          <w:t>“</w:t>
        </w:r>
      </w:ins>
      <w:del w:id="49" w:author="Lauren" w:date="2017-04-13T14:56:00Z">
        <w:r w:rsidDel="00984D74">
          <w:delText>fileName</w:delText>
        </w:r>
      </w:del>
      <w:ins w:id="50" w:author="Lauren" w:date="2017-04-13T14:56:00Z">
        <w:r w:rsidR="00984D74">
          <w:t>filename”</w:t>
        </w:r>
      </w:ins>
      <w:r>
        <w:t>) –</w:t>
      </w:r>
      <w:del w:id="51" w:author="Lauren" w:date="2017-04-13T14:56:00Z">
        <w:r w:rsidDel="00984D74">
          <w:delText xml:space="preserve"> This file</w:delText>
        </w:r>
      </w:del>
      <w:ins w:id="52" w:author="Lauren" w:date="2017-04-13T14:56:00Z">
        <w:r w:rsidR="00984D74">
          <w:t xml:space="preserve"> “filename”</w:t>
        </w:r>
      </w:ins>
      <w:r>
        <w:t xml:space="preserve"> will be deleted when it is no longer required by the pipeline.</w:t>
      </w:r>
    </w:p>
    <w:p w14:paraId="285DF004" w14:textId="564CE752" w:rsidR="009D5C32" w:rsidRDefault="009D5C32" w:rsidP="009D5C32">
      <w:pPr>
        <w:pStyle w:val="ListParagraph"/>
        <w:keepNext/>
        <w:numPr>
          <w:ilvl w:val="2"/>
          <w:numId w:val="11"/>
        </w:numPr>
        <w:spacing w:after="0"/>
      </w:pPr>
      <w:r>
        <w:t>protected(</w:t>
      </w:r>
      <w:ins w:id="53" w:author="Lauren" w:date="2017-04-13T14:56:00Z">
        <w:r w:rsidR="00984D74">
          <w:t>“</w:t>
        </w:r>
      </w:ins>
      <w:r>
        <w:t>filename</w:t>
      </w:r>
      <w:ins w:id="54" w:author="Lauren" w:date="2017-04-13T14:56:00Z">
        <w:r w:rsidR="00984D74">
          <w:t>”</w:t>
        </w:r>
      </w:ins>
      <w:r>
        <w:t>) –</w:t>
      </w:r>
      <w:del w:id="55" w:author="Lauren" w:date="2017-04-13T14:56:00Z">
        <w:r w:rsidDel="00984D74">
          <w:delText xml:space="preserve"> This file</w:delText>
        </w:r>
      </w:del>
      <w:ins w:id="56" w:author="Lauren" w:date="2017-04-13T14:56:00Z">
        <w:r w:rsidR="00984D74">
          <w:t xml:space="preserve"> “filename”</w:t>
        </w:r>
      </w:ins>
      <w:r>
        <w:t xml:space="preserve"> is protected from being deleted by the pipeline</w:t>
      </w:r>
      <w:ins w:id="57" w:author="Lauren" w:date="2017-04-13T14:56:00Z">
        <w:r w:rsidR="00BE015D">
          <w:t>, even if it is just an intermediate</w:t>
        </w:r>
      </w:ins>
      <w:r>
        <w:t>.</w:t>
      </w:r>
    </w:p>
    <w:p w14:paraId="36CD979B" w14:textId="77777777" w:rsidR="009D5C32" w:rsidRDefault="009D5C32" w:rsidP="00720D68">
      <w:pPr>
        <w:keepNext/>
        <w:spacing w:after="0"/>
        <w:ind w:left="720"/>
      </w:pPr>
    </w:p>
    <w:p w14:paraId="005E18B0" w14:textId="3E3728AF" w:rsidR="005D29F6" w:rsidRDefault="00EE63ED" w:rsidP="005D29F6">
      <w:pPr>
        <w:keepNext/>
        <w:spacing w:after="0"/>
        <w:ind w:left="720"/>
      </w:pPr>
      <w:ins w:id="58" w:author="Lauren" w:date="2017-04-13T14:56:00Z">
        <w:r>
          <w:t xml:space="preserve">In our </w:t>
        </w:r>
        <w:proofErr w:type="spellStart"/>
        <w:r>
          <w:t>tPile</w:t>
        </w:r>
        <w:proofErr w:type="spellEnd"/>
        <w:r>
          <w:t xml:space="preserve"> module, the output is </w:t>
        </w:r>
        <w:proofErr w:type="gramStart"/>
        <w:r>
          <w:t>a .</w:t>
        </w:r>
        <w:proofErr w:type="spellStart"/>
        <w:r>
          <w:t>mpileup</w:t>
        </w:r>
        <w:proofErr w:type="spellEnd"/>
        <w:proofErr w:type="gramEnd"/>
        <w:r>
          <w:t xml:space="preserve"> file. </w:t>
        </w:r>
      </w:ins>
      <w:r w:rsidR="009D5C32">
        <w:t xml:space="preserve">The resultant </w:t>
      </w:r>
      <w:proofErr w:type="spellStart"/>
      <w:r w:rsidR="00DB0549">
        <w:t>t</w:t>
      </w:r>
      <w:r w:rsidR="009D5C32">
        <w:t>Pile</w:t>
      </w:r>
      <w:proofErr w:type="spellEnd"/>
      <w:r w:rsidR="009D5C32">
        <w:t xml:space="preserve"> output call should be the same as Figure 8.</w:t>
      </w:r>
    </w:p>
    <w:p w14:paraId="478A91A5" w14:textId="77777777" w:rsidR="0019151E" w:rsidRDefault="0019151E" w:rsidP="00720D68">
      <w:pPr>
        <w:keepNext/>
        <w:spacing w:after="0"/>
      </w:pPr>
    </w:p>
    <w:p w14:paraId="11DB6762" w14:textId="77777777" w:rsidR="0019151E" w:rsidRDefault="0019151E" w:rsidP="0019151E">
      <w:pPr>
        <w:keepNext/>
        <w:spacing w:after="0"/>
      </w:pPr>
      <w:r>
        <w:rPr>
          <w:noProof/>
          <w:lang w:val="en-US"/>
        </w:rPr>
        <w:drawing>
          <wp:inline distT="0" distB="0" distL="0" distR="0" wp14:anchorId="6A2A5CE6" wp14:editId="7B2B2D6D">
            <wp:extent cx="6663128" cy="284813"/>
            <wp:effectExtent l="0" t="0" r="0" b="0"/>
            <wp:docPr id="37" name="Picture 37" descr="../../Desktop/Screen%20Shot%202017-04-07%20at%203.41.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4-07%20at%203.41.33%20PM.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86" t="28835" r="1427" b="-2044"/>
                    <a:stretch/>
                  </pic:blipFill>
                  <pic:spPr bwMode="auto">
                    <a:xfrm>
                      <a:off x="0" y="0"/>
                      <a:ext cx="6677664" cy="285434"/>
                    </a:xfrm>
                    <a:prstGeom prst="rect">
                      <a:avLst/>
                    </a:prstGeom>
                    <a:noFill/>
                    <a:ln>
                      <a:noFill/>
                    </a:ln>
                    <a:extLst>
                      <a:ext uri="{53640926-AAD7-44D8-BBD7-CCE9431645EC}">
                        <a14:shadowObscured xmlns:a14="http://schemas.microsoft.com/office/drawing/2010/main"/>
                      </a:ext>
                    </a:extLst>
                  </pic:spPr>
                </pic:pic>
              </a:graphicData>
            </a:graphic>
          </wp:inline>
        </w:drawing>
      </w:r>
    </w:p>
    <w:p w14:paraId="2A023F82" w14:textId="0C07CCF0" w:rsidR="0019151E" w:rsidRDefault="0019151E" w:rsidP="0019151E">
      <w:pPr>
        <w:pStyle w:val="Caption"/>
      </w:pPr>
      <w:commentRangeStart w:id="59"/>
      <w:r>
        <w:t xml:space="preserve">Figure </w:t>
      </w:r>
      <w:fldSimple w:instr=" SEQ Figure \* ARABIC ">
        <w:r w:rsidR="007F7676">
          <w:rPr>
            <w:noProof/>
          </w:rPr>
          <w:t>8</w:t>
        </w:r>
      </w:fldSimple>
      <w:commentRangeEnd w:id="59"/>
      <w:r w:rsidR="0026368E">
        <w:rPr>
          <w:rStyle w:val="CommentReference"/>
          <w:i w:val="0"/>
          <w:iCs w:val="0"/>
          <w:color w:val="auto"/>
        </w:rPr>
        <w:commentReference w:id="59"/>
      </w:r>
      <w:r>
        <w:t xml:space="preserve">. VIM screenshot of what lines 16-17 of </w:t>
      </w:r>
      <w:proofErr w:type="spellStart"/>
      <w:r>
        <w:t>tPile_INCL</w:t>
      </w:r>
      <w:ins w:id="60" w:author="Lauren" w:date="2017-04-13T14:58:00Z">
        <w:r w:rsidR="0026368E">
          <w:t>UD</w:t>
        </w:r>
      </w:ins>
      <w:del w:id="61" w:author="Lauren" w:date="2017-04-13T14:58:00Z">
        <w:r w:rsidDel="0026368E">
          <w:delText>DU</w:delText>
        </w:r>
      </w:del>
      <w:r>
        <w:t>E</w:t>
      </w:r>
      <w:proofErr w:type="spellEnd"/>
      <w:r>
        <w:t xml:space="preserve"> should look like</w:t>
      </w:r>
      <w:r w:rsidRPr="00026C05">
        <w:t>.</w:t>
      </w:r>
    </w:p>
    <w:p w14:paraId="140D12D0" w14:textId="530BFA51" w:rsidR="00720D68" w:rsidRDefault="00720D68" w:rsidP="00720D68">
      <w:pPr>
        <w:keepNext/>
        <w:spacing w:after="0"/>
      </w:pPr>
    </w:p>
    <w:p w14:paraId="54977075" w14:textId="22F2D6F8" w:rsidR="00720D68" w:rsidRPr="007E5B61" w:rsidRDefault="00720D68" w:rsidP="00720D68">
      <w:pPr>
        <w:pStyle w:val="ListParagraph"/>
        <w:keepNext/>
        <w:numPr>
          <w:ilvl w:val="0"/>
          <w:numId w:val="11"/>
        </w:numPr>
        <w:spacing w:after="0"/>
        <w:rPr>
          <w:b/>
        </w:rPr>
      </w:pPr>
      <w:r w:rsidRPr="007E5B61">
        <w:rPr>
          <w:b/>
        </w:rPr>
        <w:t>Go to Li</w:t>
      </w:r>
      <w:r w:rsidR="00DD5805">
        <w:rPr>
          <w:b/>
        </w:rPr>
        <w:t>ne 19</w:t>
      </w:r>
      <w:r w:rsidRPr="007E5B61">
        <w:rPr>
          <w:b/>
        </w:rPr>
        <w:t xml:space="preserve">, edit the </w:t>
      </w:r>
      <w:r>
        <w:rPr>
          <w:b/>
        </w:rPr>
        <w:t>name of the log file</w:t>
      </w:r>
      <w:r w:rsidRPr="007E5B61">
        <w:rPr>
          <w:b/>
        </w:rPr>
        <w:t>.</w:t>
      </w:r>
    </w:p>
    <w:p w14:paraId="50C20980" w14:textId="5EED6BB4" w:rsidR="00720D68" w:rsidRDefault="00720D68" w:rsidP="00720D68">
      <w:pPr>
        <w:keepNext/>
        <w:spacing w:after="0"/>
        <w:ind w:left="720"/>
      </w:pPr>
      <w:r>
        <w:t>This should be the same as t</w:t>
      </w:r>
      <w:r w:rsidR="00E63C0E">
        <w:t xml:space="preserve">he </w:t>
      </w:r>
      <w:r w:rsidR="00720EBD">
        <w:t>prefix to the file. It is the same term used to name the rule and the directory.</w:t>
      </w:r>
    </w:p>
    <w:p w14:paraId="3EF35AE7" w14:textId="77777777" w:rsidR="00720D68" w:rsidRDefault="00720D68" w:rsidP="00720D68">
      <w:pPr>
        <w:keepNext/>
        <w:spacing w:after="0"/>
        <w:ind w:left="720"/>
      </w:pPr>
    </w:p>
    <w:p w14:paraId="18F31CDF" w14:textId="77777777" w:rsidR="00720D68" w:rsidRDefault="00720D68" w:rsidP="00720D68">
      <w:pPr>
        <w:keepNext/>
        <w:spacing w:after="0"/>
        <w:ind w:left="720"/>
      </w:pPr>
    </w:p>
    <w:p w14:paraId="41A75F65" w14:textId="37F2FE15" w:rsidR="00720D68" w:rsidRPr="007E5B61" w:rsidRDefault="00720D68" w:rsidP="00720D68">
      <w:pPr>
        <w:pStyle w:val="ListParagraph"/>
        <w:keepNext/>
        <w:numPr>
          <w:ilvl w:val="0"/>
          <w:numId w:val="11"/>
        </w:numPr>
        <w:spacing w:after="0"/>
        <w:rPr>
          <w:b/>
        </w:rPr>
      </w:pPr>
      <w:r w:rsidRPr="007E5B61">
        <w:rPr>
          <w:b/>
        </w:rPr>
        <w:t>Go to Line</w:t>
      </w:r>
      <w:r w:rsidR="00DD5805">
        <w:rPr>
          <w:b/>
        </w:rPr>
        <w:t>s 20</w:t>
      </w:r>
      <w:r>
        <w:rPr>
          <w:b/>
        </w:rPr>
        <w:t xml:space="preserve">, edit </w:t>
      </w:r>
      <w:r w:rsidR="003A24E8">
        <w:rPr>
          <w:b/>
        </w:rPr>
        <w:t xml:space="preserve">and add more parameters </w:t>
      </w:r>
      <w:r>
        <w:rPr>
          <w:b/>
        </w:rPr>
        <w:t xml:space="preserve">as needed. </w:t>
      </w:r>
    </w:p>
    <w:p w14:paraId="76CFCE1B" w14:textId="0FBEDB68" w:rsidR="003A24E8" w:rsidRDefault="00720D68" w:rsidP="003A24E8">
      <w:pPr>
        <w:keepNext/>
        <w:spacing w:after="0"/>
        <w:ind w:left="720"/>
      </w:pPr>
      <w:r>
        <w:t>Any additionally required parameters</w:t>
      </w:r>
      <w:r w:rsidR="003A24E8">
        <w:t xml:space="preserve"> which </w:t>
      </w:r>
      <w:del w:id="62" w:author="Lauren" w:date="2017-04-13T15:01:00Z">
        <w:r w:rsidR="003A24E8" w:rsidDel="008F1278">
          <w:delText xml:space="preserve">were </w:delText>
        </w:r>
      </w:del>
      <w:ins w:id="63" w:author="Lauren" w:date="2017-04-13T15:01:00Z">
        <w:r w:rsidR="008F1278">
          <w:t xml:space="preserve">are </w:t>
        </w:r>
      </w:ins>
      <w:r w:rsidR="003A24E8">
        <w:t>not specifically list</w:t>
      </w:r>
      <w:ins w:id="64" w:author="Lauren" w:date="2017-04-13T15:01:00Z">
        <w:r w:rsidR="008F1278">
          <w:t>ed</w:t>
        </w:r>
      </w:ins>
      <w:r w:rsidR="003A24E8">
        <w:t xml:space="preserve"> in the </w:t>
      </w:r>
      <w:proofErr w:type="gramStart"/>
      <w:r w:rsidR="003A24E8">
        <w:t>‘.YAML</w:t>
      </w:r>
      <w:proofErr w:type="gramEnd"/>
      <w:r w:rsidR="003A24E8">
        <w:t>’ configuration file can be</w:t>
      </w:r>
      <w:r>
        <w:t xml:space="preserve"> specified here. Python calls can be utilized here as well as reference</w:t>
      </w:r>
      <w:ins w:id="65" w:author="Lauren" w:date="2017-04-13T15:01:00Z">
        <w:r w:rsidR="008F1278">
          <w:t>s</w:t>
        </w:r>
      </w:ins>
      <w:r>
        <w:t xml:space="preserve"> </w:t>
      </w:r>
      <w:del w:id="66" w:author="Lauren" w:date="2017-04-13T15:01:00Z">
        <w:r w:rsidDel="008F1278">
          <w:delText xml:space="preserve">can be made </w:delText>
        </w:r>
      </w:del>
      <w:r>
        <w:t xml:space="preserve">to the </w:t>
      </w:r>
      <w:proofErr w:type="gramStart"/>
      <w:r>
        <w:t>“.YAML</w:t>
      </w:r>
      <w:proofErr w:type="gramEnd"/>
      <w:r>
        <w:t>” file</w:t>
      </w:r>
      <w:ins w:id="67" w:author="Lauren" w:date="2017-04-13T15:10:00Z">
        <w:r w:rsidR="00860979">
          <w:t xml:space="preserve"> variables</w:t>
        </w:r>
      </w:ins>
      <w:r>
        <w:t>. For ease of reading it i</w:t>
      </w:r>
      <w:r w:rsidR="003A24E8">
        <w:t>s encouraged that users combine</w:t>
      </w:r>
      <w:r>
        <w:t xml:space="preserve"> related</w:t>
      </w:r>
      <w:r w:rsidRPr="00600330">
        <w:t xml:space="preserve"> argument</w:t>
      </w:r>
      <w:r w:rsidR="003A24E8">
        <w:t xml:space="preserve">s </w:t>
      </w:r>
      <w:r w:rsidRPr="00600330">
        <w:t>together</w:t>
      </w:r>
      <w:r w:rsidR="00FA7457">
        <w:t>, as seen in Figure 9</w:t>
      </w:r>
      <w:r w:rsidR="003A24E8">
        <w:t>.</w:t>
      </w:r>
      <w:r w:rsidRPr="00600330">
        <w:t xml:space="preserve"> This is especially encouraged when there are five or more argume</w:t>
      </w:r>
      <w:r w:rsidR="00FA7457">
        <w:t>nts to be passed to the program</w:t>
      </w:r>
      <w:r w:rsidR="003A24E8">
        <w:t>.</w:t>
      </w:r>
      <w:ins w:id="68" w:author="Lauren" w:date="2017-04-13T15:06:00Z">
        <w:r w:rsidR="00174676">
          <w:t xml:space="preserve"> In this </w:t>
        </w:r>
      </w:ins>
      <w:proofErr w:type="gramStart"/>
      <w:ins w:id="69" w:author="Lauren" w:date="2017-04-13T15:10:00Z">
        <w:r w:rsidR="00860979">
          <w:t>module</w:t>
        </w:r>
      </w:ins>
      <w:proofErr w:type="gramEnd"/>
      <w:ins w:id="70" w:author="Lauren" w:date="2017-04-13T15:06:00Z">
        <w:r w:rsidR="00174676">
          <w:t xml:space="preserve"> we</w:t>
        </w:r>
      </w:ins>
      <w:ins w:id="71" w:author="Lauren" w:date="2017-04-13T15:07:00Z">
        <w:r w:rsidR="006114E3">
          <w:t xml:space="preserve"> will</w:t>
        </w:r>
      </w:ins>
      <w:ins w:id="72" w:author="Lauren" w:date="2017-04-13T15:06:00Z">
        <w:r w:rsidR="00174676">
          <w:t xml:space="preserve"> </w:t>
        </w:r>
      </w:ins>
      <w:ins w:id="73" w:author="Lauren" w:date="2017-04-13T15:22:00Z">
        <w:r w:rsidR="009A762B">
          <w:t>add</w:t>
        </w:r>
      </w:ins>
      <w:ins w:id="74" w:author="Lauren" w:date="2017-04-13T15:21:00Z">
        <w:r w:rsidR="009A762B">
          <w:t xml:space="preserve"> one argument specify</w:t>
        </w:r>
      </w:ins>
      <w:ins w:id="75" w:author="Lauren" w:date="2017-04-13T15:22:00Z">
        <w:r w:rsidR="009A762B">
          <w:t>ing</w:t>
        </w:r>
      </w:ins>
      <w:ins w:id="76" w:author="Lauren" w:date="2017-04-13T15:20:00Z">
        <w:r w:rsidR="009A762B">
          <w:t xml:space="preserve"> the flag used </w:t>
        </w:r>
      </w:ins>
      <w:ins w:id="77" w:author="Lauren" w:date="2017-04-13T15:21:00Z">
        <w:r w:rsidR="009A762B">
          <w:t>in</w:t>
        </w:r>
      </w:ins>
      <w:ins w:id="78" w:author="Lauren" w:date="2017-04-13T15:20:00Z">
        <w:r w:rsidR="009A762B">
          <w:t xml:space="preserve"> our BAM pre-filtering</w:t>
        </w:r>
      </w:ins>
      <w:ins w:id="79" w:author="Lauren" w:date="2017-04-13T15:21:00Z">
        <w:r w:rsidR="009A762B">
          <w:t xml:space="preserve"> (</w:t>
        </w:r>
        <w:proofErr w:type="spellStart"/>
        <w:r w:rsidR="009A762B">
          <w:t>bitFLAG</w:t>
        </w:r>
        <w:proofErr w:type="spellEnd"/>
        <w:r w:rsidR="009A762B">
          <w:t>)</w:t>
        </w:r>
      </w:ins>
      <w:ins w:id="80" w:author="Lauren" w:date="2017-04-13T15:20:00Z">
        <w:r w:rsidR="009A762B">
          <w:t>,</w:t>
        </w:r>
      </w:ins>
      <w:ins w:id="81" w:author="Lauren" w:date="2017-04-13T15:06:00Z">
        <w:r w:rsidR="00174676">
          <w:t xml:space="preserve"> </w:t>
        </w:r>
      </w:ins>
      <w:ins w:id="82" w:author="Lauren" w:date="2017-04-13T15:21:00Z">
        <w:r w:rsidR="009A762B">
          <w:t>another</w:t>
        </w:r>
      </w:ins>
      <w:ins w:id="83" w:author="Lauren" w:date="2017-04-13T15:11:00Z">
        <w:r w:rsidR="00860979">
          <w:t xml:space="preserve"> argument </w:t>
        </w:r>
        <w:r w:rsidR="001E230C">
          <w:t>summarizing</w:t>
        </w:r>
        <w:r w:rsidR="00860979">
          <w:t xml:space="preserve"> the </w:t>
        </w:r>
      </w:ins>
      <w:proofErr w:type="spellStart"/>
      <w:ins w:id="84" w:author="Lauren" w:date="2017-04-13T15:06:00Z">
        <w:r w:rsidR="00174676">
          <w:lastRenderedPageBreak/>
          <w:t>mpileup</w:t>
        </w:r>
        <w:proofErr w:type="spellEnd"/>
        <w:r w:rsidR="00174676">
          <w:t xml:space="preserve">-specific arguments defined in our </w:t>
        </w:r>
        <w:proofErr w:type="spellStart"/>
        <w:r w:rsidR="00174676">
          <w:t>config</w:t>
        </w:r>
        <w:proofErr w:type="spellEnd"/>
        <w:r w:rsidR="00174676">
          <w:t xml:space="preserve"> file</w:t>
        </w:r>
      </w:ins>
      <w:ins w:id="85" w:author="Lauren" w:date="2017-04-13T15:09:00Z">
        <w:r w:rsidR="00624599">
          <w:t xml:space="preserve"> </w:t>
        </w:r>
      </w:ins>
      <w:ins w:id="86" w:author="Lauren" w:date="2017-04-13T15:06:00Z">
        <w:r w:rsidR="00174676">
          <w:t>(</w:t>
        </w:r>
        <w:proofErr w:type="spellStart"/>
        <w:r w:rsidR="00174676">
          <w:t>tpilePARAMS</w:t>
        </w:r>
        <w:proofErr w:type="spellEnd"/>
        <w:r w:rsidR="00174676">
          <w:t>)</w:t>
        </w:r>
      </w:ins>
      <w:ins w:id="87" w:author="Lauren" w:date="2017-04-13T15:09:00Z">
        <w:r w:rsidR="00624599">
          <w:t>,</w:t>
        </w:r>
      </w:ins>
      <w:ins w:id="88" w:author="Lauren" w:date="2017-04-13T15:06:00Z">
        <w:r w:rsidR="00174676">
          <w:t xml:space="preserve"> </w:t>
        </w:r>
      </w:ins>
      <w:ins w:id="89" w:author="Lauren" w:date="2017-04-13T15:07:00Z">
        <w:r w:rsidR="006114E3">
          <w:t xml:space="preserve">and </w:t>
        </w:r>
      </w:ins>
      <w:ins w:id="90" w:author="Lauren" w:date="2017-04-13T15:11:00Z">
        <w:r w:rsidR="00860979">
          <w:t xml:space="preserve">another defining </w:t>
        </w:r>
      </w:ins>
      <w:ins w:id="91" w:author="Lauren" w:date="2017-04-13T15:07:00Z">
        <w:r w:rsidR="006114E3">
          <w:t>the location of our reference file (</w:t>
        </w:r>
        <w:proofErr w:type="spellStart"/>
        <w:r w:rsidR="006114E3">
          <w:t>refLOC</w:t>
        </w:r>
        <w:proofErr w:type="spellEnd"/>
        <w:r w:rsidR="006114E3">
          <w:t>).</w:t>
        </w:r>
      </w:ins>
      <w:ins w:id="92" w:author="Lauren" w:date="2017-04-13T15:24:00Z">
        <w:r w:rsidR="009A762B">
          <w:t xml:space="preserve"> </w:t>
        </w:r>
        <w:commentRangeStart w:id="93"/>
        <w:r w:rsidR="009A762B">
          <w:t>Each argument must be separated by a comma.</w:t>
        </w:r>
      </w:ins>
      <w:commentRangeEnd w:id="93"/>
      <w:ins w:id="94" w:author="Lauren" w:date="2017-04-13T15:25:00Z">
        <w:r w:rsidR="008A3885">
          <w:rPr>
            <w:rStyle w:val="CommentReference"/>
          </w:rPr>
          <w:commentReference w:id="93"/>
        </w:r>
      </w:ins>
    </w:p>
    <w:p w14:paraId="5549C09D" w14:textId="77777777" w:rsidR="00720EBD" w:rsidRDefault="00720EBD" w:rsidP="00720EBD">
      <w:pPr>
        <w:keepNext/>
        <w:spacing w:after="0"/>
      </w:pPr>
    </w:p>
    <w:p w14:paraId="4DB614B6" w14:textId="795E032C" w:rsidR="00720EBD" w:rsidRDefault="0019151E" w:rsidP="00720EBD">
      <w:pPr>
        <w:keepNext/>
        <w:spacing w:after="0"/>
      </w:pPr>
      <w:r>
        <w:rPr>
          <w:noProof/>
          <w:lang w:val="en-US"/>
        </w:rPr>
        <w:drawing>
          <wp:anchor distT="0" distB="0" distL="114300" distR="114300" simplePos="0" relativeHeight="251813888" behindDoc="1" locked="0" layoutInCell="1" allowOverlap="1" wp14:anchorId="5487CA78" wp14:editId="427ABA57">
            <wp:simplePos x="0" y="0"/>
            <wp:positionH relativeFrom="column">
              <wp:posOffset>0</wp:posOffset>
            </wp:positionH>
            <wp:positionV relativeFrom="paragraph">
              <wp:posOffset>6350</wp:posOffset>
            </wp:positionV>
            <wp:extent cx="6849110" cy="532130"/>
            <wp:effectExtent l="0" t="0" r="8890" b="1270"/>
            <wp:wrapNone/>
            <wp:docPr id="24" name="Picture 24" descr="../../Desktop/Screen%20Shot%202017-04-07%20at%203.33.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4-07%20at%203.33.39%20PM.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5096" b="17905"/>
                    <a:stretch/>
                  </pic:blipFill>
                  <pic:spPr bwMode="auto">
                    <a:xfrm>
                      <a:off x="0" y="0"/>
                      <a:ext cx="6849110" cy="532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6F3A47" w14:textId="5485EA85" w:rsidR="00720EBD" w:rsidRDefault="0019151E" w:rsidP="003A24E8">
      <w:pPr>
        <w:keepNext/>
        <w:spacing w:after="0"/>
        <w:ind w:left="720"/>
      </w:pPr>
      <w:r>
        <w:rPr>
          <w:noProof/>
          <w:lang w:val="en-US"/>
        </w:rPr>
        <mc:AlternateContent>
          <mc:Choice Requires="wps">
            <w:drawing>
              <wp:anchor distT="0" distB="0" distL="114300" distR="114300" simplePos="0" relativeHeight="251815936" behindDoc="0" locked="0" layoutInCell="1" allowOverlap="1" wp14:anchorId="30CAB7C0" wp14:editId="794B6C4D">
                <wp:simplePos x="0" y="0"/>
                <wp:positionH relativeFrom="column">
                  <wp:posOffset>0</wp:posOffset>
                </wp:positionH>
                <wp:positionV relativeFrom="paragraph">
                  <wp:posOffset>374015</wp:posOffset>
                </wp:positionV>
                <wp:extent cx="6850380" cy="405765"/>
                <wp:effectExtent l="0" t="0" r="7620" b="635"/>
                <wp:wrapThrough wrapText="bothSides">
                  <wp:wrapPolygon edited="0">
                    <wp:start x="0" y="0"/>
                    <wp:lineTo x="0" y="20282"/>
                    <wp:lineTo x="21544" y="20282"/>
                    <wp:lineTo x="21544" y="0"/>
                    <wp:lineTo x="0" y="0"/>
                  </wp:wrapPolygon>
                </wp:wrapThrough>
                <wp:docPr id="36" name="Text Box 36"/>
                <wp:cNvGraphicFramePr/>
                <a:graphic xmlns:a="http://schemas.openxmlformats.org/drawingml/2006/main">
                  <a:graphicData uri="http://schemas.microsoft.com/office/word/2010/wordprocessingShape">
                    <wps:wsp>
                      <wps:cNvSpPr txBox="1"/>
                      <wps:spPr>
                        <a:xfrm>
                          <a:off x="0" y="0"/>
                          <a:ext cx="6850380" cy="405765"/>
                        </a:xfrm>
                        <a:prstGeom prst="rect">
                          <a:avLst/>
                        </a:prstGeom>
                        <a:solidFill>
                          <a:prstClr val="white"/>
                        </a:solidFill>
                        <a:ln>
                          <a:noFill/>
                        </a:ln>
                        <a:effectLst/>
                      </wps:spPr>
                      <wps:txbx>
                        <w:txbxContent>
                          <w:p w14:paraId="382EDE59" w14:textId="78C604C8" w:rsidR="00553513" w:rsidRPr="00B34800" w:rsidRDefault="00553513" w:rsidP="00720EBD">
                            <w:pPr>
                              <w:pStyle w:val="Caption"/>
                              <w:rPr>
                                <w:noProof/>
                                <w:sz w:val="22"/>
                                <w:szCs w:val="22"/>
                              </w:rPr>
                            </w:pPr>
                            <w:r>
                              <w:t xml:space="preserve">Figure </w:t>
                            </w:r>
                            <w:fldSimple w:instr=" SEQ Figure \* ARABIC ">
                              <w:r>
                                <w:rPr>
                                  <w:noProof/>
                                </w:rPr>
                                <w:t>9</w:t>
                              </w:r>
                            </w:fldSimple>
                            <w:r>
                              <w:t xml:space="preserve">. </w:t>
                            </w:r>
                            <w:r w:rsidRPr="00240531">
                              <w:t xml:space="preserve">VIM screenshot of </w:t>
                            </w:r>
                            <w:r>
                              <w:t xml:space="preserve">what lines </w:t>
                            </w:r>
                            <w:del w:id="95" w:author="Lauren" w:date="2017-04-13T15:25:00Z">
                              <w:r w:rsidDel="008A3885">
                                <w:delText>19-20</w:delText>
                              </w:r>
                            </w:del>
                            <w:ins w:id="96" w:author="Lauren" w:date="2017-04-13T15:25:00Z">
                              <w:r>
                                <w:t>18-22</w:t>
                              </w:r>
                            </w:ins>
                            <w:r>
                              <w:t xml:space="preserve"> of </w:t>
                            </w:r>
                            <w:proofErr w:type="spellStart"/>
                            <w:r>
                              <w:t>tPile_INCLUDE</w:t>
                            </w:r>
                            <w:proofErr w:type="spellEnd"/>
                            <w:r>
                              <w:t xml:space="preserve"> should look like.</w:t>
                            </w:r>
                            <w:r w:rsidRPr="00720EBD">
                              <w:t xml:space="preserve"> </w:t>
                            </w:r>
                            <w:r>
                              <w:t xml:space="preserve">The variable </w:t>
                            </w:r>
                            <w:proofErr w:type="spellStart"/>
                            <w:r>
                              <w:t>t</w:t>
                            </w:r>
                            <w:del w:id="97" w:author="Lauren" w:date="2017-04-13T15:05:00Z">
                              <w:r w:rsidDel="00174676">
                                <w:delText>p</w:delText>
                              </w:r>
                            </w:del>
                            <w:r>
                              <w:t>pilePARAMS</w:t>
                            </w:r>
                            <w:proofErr w:type="spellEnd"/>
                            <w:r>
                              <w:t xml:space="preserve"> is a union of all the parameters which will have to be passed to the program </w:t>
                            </w:r>
                            <w:proofErr w:type="spellStart"/>
                            <w:r>
                              <w:t>mpileup</w:t>
                            </w:r>
                            <w:proofErr w:type="spellEnd"/>
                            <w:r>
                              <w:t xml:space="preserve">. This makes the resultant bash shell call short and therefore easier to read.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AB7C0" id="Text Box 36" o:spid="_x0000_s1064" type="#_x0000_t202" style="position:absolute;left:0;text-align:left;margin-left:0;margin-top:29.45pt;width:539.4pt;height:31.9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" stroked="f">
                <v:textbox style="mso-fit-shape-to-text:t" inset="0,0,0,0">
                  <w:txbxContent>
                    <w:p w14:paraId="382EDE59" w14:textId="78C604C8" w:rsidR="00553513" w:rsidRPr="00B34800" w:rsidRDefault="00553513" w:rsidP="00720EBD">
                      <w:pPr>
                        <w:pStyle w:val="Caption"/>
                        <w:rPr>
                          <w:noProof/>
                          <w:sz w:val="22"/>
                          <w:szCs w:val="22"/>
                        </w:rPr>
                      </w:pPr>
                      <w:r>
                        <w:t xml:space="preserve">Figure </w:t>
                      </w:r>
                      <w:fldSimple w:instr=" SEQ Figure \* ARABIC ">
                        <w:r>
                          <w:rPr>
                            <w:noProof/>
                          </w:rPr>
                          <w:t>9</w:t>
                        </w:r>
                      </w:fldSimple>
                      <w:r>
                        <w:t xml:space="preserve">. </w:t>
                      </w:r>
                      <w:r w:rsidRPr="00240531">
                        <w:t xml:space="preserve">VIM screenshot of </w:t>
                      </w:r>
                      <w:r>
                        <w:t xml:space="preserve">what lines </w:t>
                      </w:r>
                      <w:del w:id="98" w:author="Lauren" w:date="2017-04-13T15:25:00Z">
                        <w:r w:rsidDel="008A3885">
                          <w:delText>19-20</w:delText>
                        </w:r>
                      </w:del>
                      <w:ins w:id="99" w:author="Lauren" w:date="2017-04-13T15:25:00Z">
                        <w:r>
                          <w:t>18-22</w:t>
                        </w:r>
                      </w:ins>
                      <w:r>
                        <w:t xml:space="preserve"> of </w:t>
                      </w:r>
                      <w:proofErr w:type="spellStart"/>
                      <w:r>
                        <w:t>tPile_INCLUDE</w:t>
                      </w:r>
                      <w:proofErr w:type="spellEnd"/>
                      <w:r>
                        <w:t xml:space="preserve"> should look like.</w:t>
                      </w:r>
                      <w:r w:rsidRPr="00720EBD">
                        <w:t xml:space="preserve"> </w:t>
                      </w:r>
                      <w:r>
                        <w:t xml:space="preserve">The variable </w:t>
                      </w:r>
                      <w:proofErr w:type="spellStart"/>
                      <w:r>
                        <w:t>t</w:t>
                      </w:r>
                      <w:del w:id="100" w:author="Lauren" w:date="2017-04-13T15:05:00Z">
                        <w:r w:rsidDel="00174676">
                          <w:delText>p</w:delText>
                        </w:r>
                      </w:del>
                      <w:r>
                        <w:t>pilePARAMS</w:t>
                      </w:r>
                      <w:proofErr w:type="spellEnd"/>
                      <w:r>
                        <w:t xml:space="preserve"> is a union of all the parameters which will have to be passed to the program </w:t>
                      </w:r>
                      <w:proofErr w:type="spellStart"/>
                      <w:r>
                        <w:t>mpileup</w:t>
                      </w:r>
                      <w:proofErr w:type="spellEnd"/>
                      <w:r>
                        <w:t xml:space="preserve">. This makes the resultant bash shell call short and therefore easier to read. </w:t>
                      </w:r>
                    </w:p>
                  </w:txbxContent>
                </v:textbox>
                <w10:wrap type="through"/>
              </v:shape>
            </w:pict>
          </mc:Fallback>
        </mc:AlternateContent>
      </w:r>
    </w:p>
    <w:p w14:paraId="6F737407" w14:textId="77777777" w:rsidR="00720EBD" w:rsidRDefault="00720EBD" w:rsidP="00720EBD">
      <w:pPr>
        <w:keepNext/>
        <w:spacing w:after="0"/>
      </w:pPr>
    </w:p>
    <w:p w14:paraId="72AD86FA" w14:textId="77777777" w:rsidR="006C38F0" w:rsidRDefault="006C38F0" w:rsidP="00720D68">
      <w:pPr>
        <w:keepNext/>
        <w:spacing w:after="0"/>
        <w:ind w:left="720"/>
      </w:pPr>
    </w:p>
    <w:p w14:paraId="4F3085CF" w14:textId="5BBEFD64" w:rsidR="008B50ED" w:rsidRPr="007E5B61" w:rsidRDefault="008B50ED" w:rsidP="008B50ED">
      <w:pPr>
        <w:pStyle w:val="ListParagraph"/>
        <w:keepNext/>
        <w:numPr>
          <w:ilvl w:val="0"/>
          <w:numId w:val="11"/>
        </w:numPr>
        <w:spacing w:after="0"/>
        <w:rPr>
          <w:b/>
        </w:rPr>
      </w:pPr>
      <w:r w:rsidRPr="007E5B61">
        <w:rPr>
          <w:b/>
        </w:rPr>
        <w:t>Go to Li</w:t>
      </w:r>
      <w:r w:rsidR="00DD5805">
        <w:rPr>
          <w:b/>
        </w:rPr>
        <w:t xml:space="preserve">ne </w:t>
      </w:r>
      <w:del w:id="101" w:author="Lauren" w:date="2017-04-13T15:19:00Z">
        <w:r w:rsidR="00DD5805" w:rsidDel="00970BB6">
          <w:rPr>
            <w:b/>
          </w:rPr>
          <w:delText>22</w:delText>
        </w:r>
      </w:del>
      <w:ins w:id="102" w:author="Lauren" w:date="2017-04-13T15:19:00Z">
        <w:r w:rsidR="00970BB6">
          <w:rPr>
            <w:b/>
          </w:rPr>
          <w:t>2</w:t>
        </w:r>
      </w:ins>
      <w:ins w:id="103" w:author="Lauren" w:date="2017-04-13T15:25:00Z">
        <w:r w:rsidR="008A3885">
          <w:rPr>
            <w:b/>
          </w:rPr>
          <w:t>4</w:t>
        </w:r>
      </w:ins>
      <w:r w:rsidRPr="007E5B61">
        <w:rPr>
          <w:b/>
        </w:rPr>
        <w:t xml:space="preserve">, edit the </w:t>
      </w:r>
      <w:r>
        <w:rPr>
          <w:b/>
        </w:rPr>
        <w:t>name of the log directory</w:t>
      </w:r>
      <w:r w:rsidRPr="007E5B61">
        <w:rPr>
          <w:b/>
        </w:rPr>
        <w:t>.</w:t>
      </w:r>
    </w:p>
    <w:p w14:paraId="7A6839D0" w14:textId="77777777" w:rsidR="0019151E" w:rsidRDefault="0019151E" w:rsidP="0019151E">
      <w:pPr>
        <w:pStyle w:val="ListParagraph"/>
        <w:keepNext/>
        <w:spacing w:after="0"/>
      </w:pPr>
      <w:r>
        <w:t>This should be the same as the prefix to the file. It is the same term used to name the rule and the directory.</w:t>
      </w:r>
    </w:p>
    <w:p w14:paraId="052655A0" w14:textId="77777777" w:rsidR="003A24E8" w:rsidRDefault="003A24E8" w:rsidP="003A24E8">
      <w:pPr>
        <w:keepNext/>
        <w:spacing w:after="0"/>
      </w:pPr>
    </w:p>
    <w:p w14:paraId="50E4961E" w14:textId="77777777" w:rsidR="00D328BE" w:rsidRDefault="00D328BE" w:rsidP="003A24E8">
      <w:pPr>
        <w:keepNext/>
        <w:spacing w:after="0"/>
      </w:pPr>
    </w:p>
    <w:p w14:paraId="30B13C50" w14:textId="6463B2C3" w:rsidR="008B50ED" w:rsidRPr="007E5B61" w:rsidRDefault="008B50ED" w:rsidP="008B50ED">
      <w:pPr>
        <w:pStyle w:val="ListParagraph"/>
        <w:keepNext/>
        <w:numPr>
          <w:ilvl w:val="0"/>
          <w:numId w:val="11"/>
        </w:numPr>
        <w:spacing w:after="0"/>
        <w:rPr>
          <w:b/>
        </w:rPr>
      </w:pPr>
      <w:r w:rsidRPr="007E5B61">
        <w:rPr>
          <w:b/>
        </w:rPr>
        <w:t>Go to Li</w:t>
      </w:r>
      <w:r w:rsidR="00DD5805">
        <w:rPr>
          <w:b/>
        </w:rPr>
        <w:t xml:space="preserve">ne </w:t>
      </w:r>
      <w:del w:id="104" w:author="Lauren" w:date="2017-04-13T15:19:00Z">
        <w:r w:rsidR="00DD5805" w:rsidDel="002E10E3">
          <w:rPr>
            <w:b/>
          </w:rPr>
          <w:delText>24</w:delText>
        </w:r>
      </w:del>
      <w:ins w:id="105" w:author="Lauren" w:date="2017-04-13T15:19:00Z">
        <w:r w:rsidR="002E10E3">
          <w:rPr>
            <w:b/>
          </w:rPr>
          <w:t>2</w:t>
        </w:r>
      </w:ins>
      <w:ins w:id="106" w:author="Lauren" w:date="2017-04-13T15:25:00Z">
        <w:r w:rsidR="008A3885">
          <w:rPr>
            <w:b/>
          </w:rPr>
          <w:t>6</w:t>
        </w:r>
      </w:ins>
      <w:r w:rsidRPr="007E5B61">
        <w:rPr>
          <w:b/>
        </w:rPr>
        <w:t xml:space="preserve">, </w:t>
      </w:r>
      <w:r w:rsidR="00211E03">
        <w:rPr>
          <w:b/>
        </w:rPr>
        <w:t xml:space="preserve">add the </w:t>
      </w:r>
      <w:r>
        <w:rPr>
          <w:b/>
        </w:rPr>
        <w:t>run call</w:t>
      </w:r>
      <w:r w:rsidR="00211E03">
        <w:rPr>
          <w:b/>
        </w:rPr>
        <w:t>(</w:t>
      </w:r>
      <w:r>
        <w:rPr>
          <w:b/>
        </w:rPr>
        <w:t>s</w:t>
      </w:r>
      <w:r w:rsidR="00211E03">
        <w:rPr>
          <w:b/>
        </w:rPr>
        <w:t>)</w:t>
      </w:r>
      <w:r>
        <w:rPr>
          <w:b/>
        </w:rPr>
        <w:t>.</w:t>
      </w:r>
    </w:p>
    <w:p w14:paraId="196FDD91" w14:textId="3C8504E2" w:rsidR="008B50ED" w:rsidRDefault="00D328BE" w:rsidP="00DD5805">
      <w:pPr>
        <w:keepNext/>
        <w:spacing w:after="0"/>
        <w:ind w:left="720"/>
      </w:pPr>
      <w:r>
        <w:t>Run calls execute</w:t>
      </w:r>
      <w:r w:rsidR="008B50ED">
        <w:t xml:space="preserve"> in python. As such, to make shell calls when using the “run” directive</w:t>
      </w:r>
      <w:ins w:id="107" w:author="Lauren" w:date="2017-04-13T15:26:00Z">
        <w:r w:rsidR="000566AB">
          <w:t xml:space="preserve">, you must pass them to the “call” </w:t>
        </w:r>
      </w:ins>
      <w:ins w:id="108" w:author="Lauren" w:date="2017-04-13T15:27:00Z">
        <w:r w:rsidR="000566AB">
          <w:t>function</w:t>
        </w:r>
      </w:ins>
      <w:r w:rsidR="00DD5805">
        <w:t>.</w:t>
      </w:r>
      <w:r w:rsidR="00D6616C">
        <w:t xml:space="preserve"> The resulting call </w:t>
      </w:r>
      <w:ins w:id="109" w:author="Lauren" w:date="2017-04-13T15:27:00Z">
        <w:r w:rsidR="000566AB">
          <w:t xml:space="preserve">to execute </w:t>
        </w:r>
        <w:proofErr w:type="spellStart"/>
        <w:r w:rsidR="000566AB">
          <w:t>mpileup</w:t>
        </w:r>
        <w:proofErr w:type="spellEnd"/>
        <w:r w:rsidR="000566AB">
          <w:t xml:space="preserve"> </w:t>
        </w:r>
      </w:ins>
      <w:r w:rsidR="00D6616C">
        <w:t>should look like Figure 10.</w:t>
      </w:r>
    </w:p>
    <w:p w14:paraId="6F6AA6AD" w14:textId="5E4F8FFC" w:rsidR="00D6616C" w:rsidRDefault="00D6616C" w:rsidP="00DD5805">
      <w:pPr>
        <w:keepNext/>
        <w:spacing w:after="0"/>
        <w:ind w:left="720"/>
      </w:pPr>
    </w:p>
    <w:p w14:paraId="6B98FF38" w14:textId="2C7FDF80" w:rsidR="00D6616C" w:rsidRDefault="00D6616C" w:rsidP="006C38F0">
      <w:pPr>
        <w:rPr>
          <w:b/>
        </w:rPr>
      </w:pPr>
      <w:r>
        <w:rPr>
          <w:noProof/>
          <w:lang w:val="en-US"/>
        </w:rPr>
        <mc:AlternateContent>
          <mc:Choice Requires="wps">
            <w:drawing>
              <wp:anchor distT="0" distB="0" distL="114300" distR="114300" simplePos="0" relativeHeight="251753472" behindDoc="0" locked="0" layoutInCell="1" allowOverlap="1" wp14:anchorId="40AE0100" wp14:editId="5D86B7DD">
                <wp:simplePos x="0" y="0"/>
                <wp:positionH relativeFrom="column">
                  <wp:posOffset>685165</wp:posOffset>
                </wp:positionH>
                <wp:positionV relativeFrom="paragraph">
                  <wp:posOffset>746760</wp:posOffset>
                </wp:positionV>
                <wp:extent cx="5367655" cy="405765"/>
                <wp:effectExtent l="0" t="0" r="0" b="0"/>
                <wp:wrapThrough wrapText="bothSides">
                  <wp:wrapPolygon edited="0">
                    <wp:start x="0" y="0"/>
                    <wp:lineTo x="0" y="0"/>
                    <wp:lineTo x="0" y="0"/>
                  </wp:wrapPolygon>
                </wp:wrapThrough>
                <wp:docPr id="14" name="Text Box 14"/>
                <wp:cNvGraphicFramePr/>
                <a:graphic xmlns:a="http://schemas.openxmlformats.org/drawingml/2006/main">
                  <a:graphicData uri="http://schemas.microsoft.com/office/word/2010/wordprocessingShape">
                    <wps:wsp>
                      <wps:cNvSpPr txBox="1"/>
                      <wps:spPr>
                        <a:xfrm>
                          <a:off x="0" y="0"/>
                          <a:ext cx="5367655" cy="405765"/>
                        </a:xfrm>
                        <a:prstGeom prst="rect">
                          <a:avLst/>
                        </a:prstGeom>
                        <a:solidFill>
                          <a:prstClr val="white"/>
                        </a:solidFill>
                        <a:ln>
                          <a:noFill/>
                        </a:ln>
                        <a:effectLst/>
                      </wps:spPr>
                      <wps:txbx>
                        <w:txbxContent>
                          <w:p w14:paraId="4A01F27A" w14:textId="1648FDB4" w:rsidR="00553513" w:rsidRPr="00E64800" w:rsidRDefault="00553513" w:rsidP="00D6616C">
                            <w:pPr>
                              <w:pStyle w:val="Caption"/>
                              <w:rPr>
                                <w:b/>
                                <w:noProof/>
                                <w:sz w:val="22"/>
                                <w:szCs w:val="22"/>
                              </w:rPr>
                            </w:pPr>
                            <w:r>
                              <w:t xml:space="preserve">Figure </w:t>
                            </w:r>
                            <w:fldSimple w:instr=" SEQ Figure \* ARABIC ">
                              <w:r>
                                <w:rPr>
                                  <w:noProof/>
                                </w:rPr>
                                <w:t>10</w:t>
                              </w:r>
                            </w:fldSimple>
                            <w:r>
                              <w:t xml:space="preserve">. VIM screenshot of what the </w:t>
                            </w:r>
                            <w:proofErr w:type="spellStart"/>
                            <w:r>
                              <w:t>tPile_INCLUDE</w:t>
                            </w:r>
                            <w:proofErr w:type="spellEnd"/>
                            <w:r>
                              <w:t xml:space="preserve"> run directive should look like. The standard error for both portions of the call is redirected to log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E0100" id="Text Box 14" o:spid="_x0000_s1065" type="#_x0000_t202" style="position:absolute;margin-left:53.95pt;margin-top:58.8pt;width:422.65pt;height:31.9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" stroked="f">
                <v:textbox style="mso-fit-shape-to-text:t" inset="0,0,0,0">
                  <w:txbxContent>
                    <w:p w14:paraId="4A01F27A" w14:textId="1648FDB4" w:rsidR="00553513" w:rsidRPr="00E64800" w:rsidRDefault="00553513" w:rsidP="00D6616C">
                      <w:pPr>
                        <w:pStyle w:val="Caption"/>
                        <w:rPr>
                          <w:b/>
                          <w:noProof/>
                          <w:sz w:val="22"/>
                          <w:szCs w:val="22"/>
                        </w:rPr>
                      </w:pPr>
                      <w:r>
                        <w:t xml:space="preserve">Figure </w:t>
                      </w:r>
                      <w:fldSimple w:instr=" SEQ Figure \* ARABIC ">
                        <w:r>
                          <w:rPr>
                            <w:noProof/>
                          </w:rPr>
                          <w:t>10</w:t>
                        </w:r>
                      </w:fldSimple>
                      <w:r>
                        <w:t xml:space="preserve">. VIM screenshot of what the </w:t>
                      </w:r>
                      <w:proofErr w:type="spellStart"/>
                      <w:r>
                        <w:t>tPile_INCLUDE</w:t>
                      </w:r>
                      <w:proofErr w:type="spellEnd"/>
                      <w:r>
                        <w:t xml:space="preserve"> run directive should look like. The standard error for both portions of the call is redirected to log files.</w:t>
                      </w:r>
                    </w:p>
                  </w:txbxContent>
                </v:textbox>
                <w10:wrap type="through"/>
              </v:shape>
            </w:pict>
          </mc:Fallback>
        </mc:AlternateContent>
      </w:r>
      <w:r>
        <w:rPr>
          <w:b/>
          <w:noProof/>
          <w:lang w:val="en-US"/>
        </w:rPr>
        <w:drawing>
          <wp:anchor distT="0" distB="0" distL="114300" distR="114300" simplePos="0" relativeHeight="251751424" behindDoc="1" locked="0" layoutInCell="1" allowOverlap="1" wp14:anchorId="101AD8A6" wp14:editId="144876B9">
            <wp:simplePos x="0" y="0"/>
            <wp:positionH relativeFrom="column">
              <wp:posOffset>685634</wp:posOffset>
            </wp:positionH>
            <wp:positionV relativeFrom="paragraph">
              <wp:posOffset>110959</wp:posOffset>
            </wp:positionV>
            <wp:extent cx="5368124" cy="579145"/>
            <wp:effectExtent l="0" t="0" r="0" b="5080"/>
            <wp:wrapNone/>
            <wp:docPr id="11" name="Picture 11" descr="../../Desktop/Screen%20Shot%202017-03-29%20at%2010.45.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3-29%20at%2010.45.16%20AM.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141"/>
                    <a:stretch/>
                  </pic:blipFill>
                  <pic:spPr bwMode="auto">
                    <a:xfrm>
                      <a:off x="0" y="0"/>
                      <a:ext cx="5368124" cy="5791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83F8DC" w14:textId="75C70C4C" w:rsidR="00D6616C" w:rsidRDefault="00D6616C" w:rsidP="006C38F0">
      <w:pPr>
        <w:rPr>
          <w:b/>
        </w:rPr>
      </w:pPr>
    </w:p>
    <w:p w14:paraId="4CEEF0F4" w14:textId="5DCB8E90" w:rsidR="00D6616C" w:rsidRDefault="00D6616C" w:rsidP="006C38F0">
      <w:pPr>
        <w:rPr>
          <w:b/>
        </w:rPr>
      </w:pPr>
    </w:p>
    <w:p w14:paraId="059EA31A" w14:textId="77777777" w:rsidR="00D6616C" w:rsidRDefault="00D6616C" w:rsidP="006C38F0">
      <w:pPr>
        <w:rPr>
          <w:b/>
        </w:rPr>
      </w:pPr>
    </w:p>
    <w:p w14:paraId="0387CA88" w14:textId="52FBE6E4" w:rsidR="003A24E8" w:rsidRDefault="003A24E8" w:rsidP="006C38F0">
      <w:pPr>
        <w:rPr>
          <w:b/>
        </w:rPr>
      </w:pPr>
    </w:p>
    <w:p w14:paraId="24D5A64D" w14:textId="77777777" w:rsidR="00301F03" w:rsidRDefault="00301F03" w:rsidP="006C38F0">
      <w:pPr>
        <w:rPr>
          <w:b/>
        </w:rPr>
      </w:pPr>
    </w:p>
    <w:p w14:paraId="0F72537E" w14:textId="260957B4" w:rsidR="00301F03" w:rsidRPr="007E5B61" w:rsidRDefault="00301F03" w:rsidP="00301F03">
      <w:pPr>
        <w:pStyle w:val="ListParagraph"/>
        <w:keepNext/>
        <w:numPr>
          <w:ilvl w:val="0"/>
          <w:numId w:val="11"/>
        </w:numPr>
        <w:spacing w:after="0"/>
        <w:rPr>
          <w:b/>
        </w:rPr>
      </w:pPr>
      <w:r>
        <w:rPr>
          <w:b/>
        </w:rPr>
        <w:t xml:space="preserve">Convert the names calls into YAML variables. </w:t>
      </w:r>
    </w:p>
    <w:p w14:paraId="605E81D7" w14:textId="1DA0867F" w:rsidR="00301F03" w:rsidRDefault="00301F03" w:rsidP="00301F03">
      <w:pPr>
        <w:keepNext/>
        <w:spacing w:after="0"/>
        <w:ind w:left="720"/>
      </w:pPr>
      <w:r>
        <w:t>This is to provide the option of dictating the programs used in the pipeline either via:</w:t>
      </w:r>
    </w:p>
    <w:p w14:paraId="067E1D6F" w14:textId="32547587" w:rsidR="00301F03" w:rsidRDefault="00301F03" w:rsidP="00301F03">
      <w:pPr>
        <w:pStyle w:val="ListParagraph"/>
        <w:keepNext/>
        <w:numPr>
          <w:ilvl w:val="0"/>
          <w:numId w:val="26"/>
        </w:numPr>
        <w:spacing w:after="0"/>
      </w:pPr>
      <w:r>
        <w:t>Implicit program calls and a hard reliance on a managed conda environment.</w:t>
      </w:r>
    </w:p>
    <w:p w14:paraId="05A39410" w14:textId="51D3B824" w:rsidR="00E06D66" w:rsidRDefault="00301F03" w:rsidP="00E06D66">
      <w:pPr>
        <w:pStyle w:val="ListParagraph"/>
        <w:keepNext/>
        <w:numPr>
          <w:ilvl w:val="0"/>
          <w:numId w:val="26"/>
        </w:numPr>
        <w:spacing w:after="0"/>
      </w:pPr>
      <w:r>
        <w:t xml:space="preserve">Direct program calls and a soft reliance on a managed conda environment. Meaning that all programs not provided direct calls will then be managed by the conda environment. </w:t>
      </w:r>
      <w:r w:rsidR="00E06D66">
        <w:br/>
      </w:r>
    </w:p>
    <w:p w14:paraId="4128108C" w14:textId="1BA94120" w:rsidR="00E06D66" w:rsidRDefault="00E06D66" w:rsidP="00E06D66">
      <w:pPr>
        <w:pStyle w:val="ListParagraph"/>
      </w:pPr>
      <w:r>
        <w:t>If you</w:t>
      </w:r>
      <w:ins w:id="110" w:author="Lauren" w:date="2017-04-13T15:46:00Z">
        <w:r w:rsidR="0088794C">
          <w:t>r</w:t>
        </w:r>
      </w:ins>
      <w:r>
        <w:t xml:space="preserve"> rule is named “</w:t>
      </w:r>
      <w:proofErr w:type="spellStart"/>
      <w:r>
        <w:t>tPile</w:t>
      </w:r>
      <w:proofErr w:type="spellEnd"/>
      <w:r>
        <w:t>”, and the program being called is “</w:t>
      </w:r>
      <w:proofErr w:type="spellStart"/>
      <w:r>
        <w:t>samtools</w:t>
      </w:r>
      <w:proofErr w:type="spellEnd"/>
      <w:r>
        <w:t>”, then the resultant YAML file configuration variable would be named “</w:t>
      </w:r>
      <w:proofErr w:type="spellStart"/>
      <w:r>
        <w:t>tPile_samtoolsProg</w:t>
      </w:r>
      <w:proofErr w:type="spellEnd"/>
      <w:r>
        <w:t>”.</w:t>
      </w:r>
      <w:r w:rsidRPr="00E06D66">
        <w:t xml:space="preserve"> </w:t>
      </w:r>
      <w:r>
        <w:t>The YAML variables are to use the following naming convention formula:</w:t>
      </w:r>
    </w:p>
    <w:p w14:paraId="390FACB7" w14:textId="77777777" w:rsidR="00E06D66" w:rsidRDefault="00E06D66" w:rsidP="00E06D66">
      <w:pPr>
        <w:pStyle w:val="ListParagraph"/>
      </w:pPr>
      <w:r>
        <w:tab/>
      </w:r>
      <w:proofErr w:type="spellStart"/>
      <w:r>
        <w:t>varNAME</w:t>
      </w:r>
      <w:proofErr w:type="spellEnd"/>
      <w:r>
        <w:t xml:space="preserve"> = </w:t>
      </w:r>
      <w:proofErr w:type="spellStart"/>
      <w:r>
        <w:t>ruleNAME</w:t>
      </w:r>
      <w:proofErr w:type="spellEnd"/>
      <w:r>
        <w:t xml:space="preserve"> + “_” + </w:t>
      </w:r>
      <w:proofErr w:type="spellStart"/>
      <w:r>
        <w:t>programNAME</w:t>
      </w:r>
      <w:proofErr w:type="spellEnd"/>
      <w:r>
        <w:t xml:space="preserve"> + “</w:t>
      </w:r>
      <w:proofErr w:type="spellStart"/>
      <w:r>
        <w:t>Prog</w:t>
      </w:r>
      <w:proofErr w:type="spellEnd"/>
      <w:r>
        <w:t>”</w:t>
      </w:r>
    </w:p>
    <w:p w14:paraId="5DCEACAF" w14:textId="35230C12" w:rsidR="00E06D66" w:rsidRDefault="00E06D66" w:rsidP="00B31E7C">
      <w:pPr>
        <w:pStyle w:val="ListParagraph"/>
      </w:pPr>
    </w:p>
    <w:p w14:paraId="33610E7F" w14:textId="77777777" w:rsidR="00C5762A" w:rsidRDefault="00E06D66" w:rsidP="00B31E7C">
      <w:pPr>
        <w:pStyle w:val="ListParagraph"/>
      </w:pPr>
      <w:r>
        <w:t>After the transition of program names into YAML variables, the run directive should look like Figure 11.</w:t>
      </w:r>
    </w:p>
    <w:p w14:paraId="283CF33D" w14:textId="2D75DF7A" w:rsidR="00E06D66" w:rsidRDefault="00E06D66" w:rsidP="00B31E7C">
      <w:pPr>
        <w:pStyle w:val="ListParagraph"/>
      </w:pPr>
      <w:r>
        <w:t xml:space="preserve"> </w:t>
      </w:r>
    </w:p>
    <w:p w14:paraId="2291334F" w14:textId="74080D8C" w:rsidR="00E06D66" w:rsidRDefault="00D20E91" w:rsidP="006C38F0">
      <w:pPr>
        <w:rPr>
          <w:b/>
        </w:rPr>
      </w:pPr>
      <w:r>
        <w:rPr>
          <w:b/>
          <w:noProof/>
          <w:lang w:val="en-US"/>
        </w:rPr>
        <w:drawing>
          <wp:anchor distT="0" distB="0" distL="114300" distR="114300" simplePos="0" relativeHeight="251816960" behindDoc="1" locked="0" layoutInCell="1" allowOverlap="1" wp14:anchorId="6B9F30C8" wp14:editId="3AFF5E17">
            <wp:simplePos x="0" y="0"/>
            <wp:positionH relativeFrom="column">
              <wp:posOffset>52070</wp:posOffset>
            </wp:positionH>
            <wp:positionV relativeFrom="paragraph">
              <wp:posOffset>32437</wp:posOffset>
            </wp:positionV>
            <wp:extent cx="6851650" cy="546735"/>
            <wp:effectExtent l="0" t="0" r="6350" b="12065"/>
            <wp:wrapNone/>
            <wp:docPr id="40" name="Picture 40" descr="../../Desktop/Screen%20Shot%202017-04-07%20at%203.59.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4-07%20at%203.59.18%20PM.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719" b="2259"/>
                    <a:stretch/>
                  </pic:blipFill>
                  <pic:spPr bwMode="auto">
                    <a:xfrm>
                      <a:off x="0" y="0"/>
                      <a:ext cx="6851650" cy="546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D2B88A" w14:textId="0265FA8B" w:rsidR="00E06D66" w:rsidRDefault="00D20E91" w:rsidP="006C38F0">
      <w:pPr>
        <w:rPr>
          <w:b/>
        </w:rPr>
      </w:pPr>
      <w:r>
        <w:rPr>
          <w:noProof/>
          <w:lang w:val="en-US"/>
        </w:rPr>
        <mc:AlternateContent>
          <mc:Choice Requires="wps">
            <w:drawing>
              <wp:anchor distT="0" distB="0" distL="114300" distR="114300" simplePos="0" relativeHeight="251819008" behindDoc="0" locked="0" layoutInCell="1" allowOverlap="1" wp14:anchorId="0A0276B6" wp14:editId="71C96BBF">
                <wp:simplePos x="0" y="0"/>
                <wp:positionH relativeFrom="column">
                  <wp:posOffset>52070</wp:posOffset>
                </wp:positionH>
                <wp:positionV relativeFrom="paragraph">
                  <wp:posOffset>323902</wp:posOffset>
                </wp:positionV>
                <wp:extent cx="6851650" cy="405765"/>
                <wp:effectExtent l="0" t="0" r="6350" b="635"/>
                <wp:wrapThrough wrapText="bothSides">
                  <wp:wrapPolygon edited="0">
                    <wp:start x="0" y="0"/>
                    <wp:lineTo x="0" y="20282"/>
                    <wp:lineTo x="21540" y="20282"/>
                    <wp:lineTo x="21540" y="0"/>
                    <wp:lineTo x="0" y="0"/>
                  </wp:wrapPolygon>
                </wp:wrapThrough>
                <wp:docPr id="42" name="Text Box 42"/>
                <wp:cNvGraphicFramePr/>
                <a:graphic xmlns:a="http://schemas.openxmlformats.org/drawingml/2006/main">
                  <a:graphicData uri="http://schemas.microsoft.com/office/word/2010/wordprocessingShape">
                    <wps:wsp>
                      <wps:cNvSpPr txBox="1"/>
                      <wps:spPr>
                        <a:xfrm>
                          <a:off x="0" y="0"/>
                          <a:ext cx="6851650" cy="405765"/>
                        </a:xfrm>
                        <a:prstGeom prst="rect">
                          <a:avLst/>
                        </a:prstGeom>
                        <a:solidFill>
                          <a:prstClr val="white"/>
                        </a:solidFill>
                        <a:ln>
                          <a:noFill/>
                        </a:ln>
                        <a:effectLst/>
                      </wps:spPr>
                      <wps:txbx>
                        <w:txbxContent>
                          <w:p w14:paraId="20F36C71" w14:textId="7C932457" w:rsidR="00553513" w:rsidRPr="00D04631" w:rsidRDefault="00553513" w:rsidP="00E06D66">
                            <w:pPr>
                              <w:pStyle w:val="Caption"/>
                              <w:rPr>
                                <w:b/>
                                <w:noProof/>
                                <w:sz w:val="22"/>
                                <w:szCs w:val="22"/>
                              </w:rPr>
                            </w:pPr>
                            <w:r>
                              <w:t xml:space="preserve">Figure </w:t>
                            </w:r>
                            <w:fldSimple w:instr=" SEQ Figure \* ARABIC ">
                              <w:r>
                                <w:rPr>
                                  <w:noProof/>
                                </w:rPr>
                                <w:t>11</w:t>
                              </w:r>
                            </w:fldSimple>
                            <w:r>
                              <w:t xml:space="preserve">. </w:t>
                            </w:r>
                            <w:r w:rsidRPr="003F5F9F">
                              <w:t xml:space="preserve">VIM screenshot of what the </w:t>
                            </w:r>
                            <w:proofErr w:type="spellStart"/>
                            <w:r w:rsidRPr="003F5F9F">
                              <w:t>tPile_INCLUDE</w:t>
                            </w:r>
                            <w:proofErr w:type="spellEnd"/>
                            <w:r w:rsidRPr="003F5F9F">
                              <w:t xml:space="preserve"> run directive should look like</w:t>
                            </w:r>
                            <w:r>
                              <w:t xml:space="preserve"> after the ‘Step 13’ conversion of the hard-coded program calls into YAML configuration variables</w:t>
                            </w:r>
                            <w:r w:rsidRPr="003F5F9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276B6" id="Text Box 42" o:spid="_x0000_s1066" type="#_x0000_t202" style="position:absolute;margin-left:4.1pt;margin-top:25.5pt;width:539.5pt;height:31.9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" stroked="f">
                <v:textbox style="mso-fit-shape-to-text:t" inset="0,0,0,0">
                  <w:txbxContent>
                    <w:p w14:paraId="20F36C71" w14:textId="7C932457" w:rsidR="00553513" w:rsidRPr="00D04631" w:rsidRDefault="00553513" w:rsidP="00E06D66">
                      <w:pPr>
                        <w:pStyle w:val="Caption"/>
                        <w:rPr>
                          <w:b/>
                          <w:noProof/>
                          <w:sz w:val="22"/>
                          <w:szCs w:val="22"/>
                        </w:rPr>
                      </w:pPr>
                      <w:r>
                        <w:t xml:space="preserve">Figure </w:t>
                      </w:r>
                      <w:fldSimple w:instr=" SEQ Figure \* ARABIC ">
                        <w:r>
                          <w:rPr>
                            <w:noProof/>
                          </w:rPr>
                          <w:t>11</w:t>
                        </w:r>
                      </w:fldSimple>
                      <w:r>
                        <w:t xml:space="preserve">. </w:t>
                      </w:r>
                      <w:r w:rsidRPr="003F5F9F">
                        <w:t xml:space="preserve">VIM screenshot of what the </w:t>
                      </w:r>
                      <w:proofErr w:type="spellStart"/>
                      <w:r w:rsidRPr="003F5F9F">
                        <w:t>tPile_INCLUDE</w:t>
                      </w:r>
                      <w:proofErr w:type="spellEnd"/>
                      <w:r w:rsidRPr="003F5F9F">
                        <w:t xml:space="preserve"> run directive should look like</w:t>
                      </w:r>
                      <w:r>
                        <w:t xml:space="preserve"> after the ‘Step 13’ conversion of the hard-coded program calls into YAML configuration variables</w:t>
                      </w:r>
                      <w:r w:rsidRPr="003F5F9F">
                        <w:t>.</w:t>
                      </w:r>
                    </w:p>
                  </w:txbxContent>
                </v:textbox>
                <w10:wrap type="through"/>
              </v:shape>
            </w:pict>
          </mc:Fallback>
        </mc:AlternateContent>
      </w:r>
    </w:p>
    <w:p w14:paraId="22EA69DF" w14:textId="77777777" w:rsidR="00D20E91" w:rsidRDefault="00D20E91" w:rsidP="00D20E91">
      <w:pPr>
        <w:pStyle w:val="ListParagraph"/>
        <w:keepNext/>
        <w:spacing w:after="0"/>
        <w:rPr>
          <w:b/>
        </w:rPr>
      </w:pPr>
    </w:p>
    <w:p w14:paraId="1E0B0DC9" w14:textId="77777777" w:rsidR="00C5762A" w:rsidRDefault="00C5762A" w:rsidP="00D20E91">
      <w:pPr>
        <w:pStyle w:val="ListParagraph"/>
        <w:keepNext/>
        <w:spacing w:after="0"/>
        <w:rPr>
          <w:b/>
        </w:rPr>
      </w:pPr>
    </w:p>
    <w:p w14:paraId="6D712AC6" w14:textId="77777777" w:rsidR="00720D68" w:rsidRPr="007E5B61" w:rsidRDefault="00720D68" w:rsidP="00301F03">
      <w:pPr>
        <w:pStyle w:val="ListParagraph"/>
        <w:keepNext/>
        <w:numPr>
          <w:ilvl w:val="0"/>
          <w:numId w:val="11"/>
        </w:numPr>
        <w:spacing w:after="0"/>
        <w:rPr>
          <w:b/>
        </w:rPr>
      </w:pPr>
      <w:r>
        <w:rPr>
          <w:b/>
        </w:rPr>
        <w:t xml:space="preserve">Delete the extra hints at the bottom. </w:t>
      </w:r>
    </w:p>
    <w:p w14:paraId="2982D063" w14:textId="5E891AAA" w:rsidR="00720D68" w:rsidRDefault="00720D68" w:rsidP="00720D68">
      <w:pPr>
        <w:keepNext/>
        <w:spacing w:after="0"/>
        <w:ind w:left="720"/>
      </w:pPr>
      <w:r>
        <w:t xml:space="preserve">At the time of reading this, they may or may not exist. An example of a finished </w:t>
      </w:r>
      <w:proofErr w:type="spellStart"/>
      <w:ins w:id="111" w:author="Lauren" w:date="2017-04-13T15:58:00Z">
        <w:r w:rsidR="00876628">
          <w:t>tPile_INCLUDE</w:t>
        </w:r>
        <w:proofErr w:type="spellEnd"/>
        <w:r w:rsidR="00876628">
          <w:t xml:space="preserve"> </w:t>
        </w:r>
      </w:ins>
      <w:del w:id="112" w:author="Lauren" w:date="2017-04-13T15:58:00Z">
        <w:r w:rsidR="00D20E91" w:rsidDel="00876628">
          <w:delText>modul</w:delText>
        </w:r>
      </w:del>
      <w:ins w:id="113" w:author="Lauren" w:date="2017-04-13T15:58:00Z">
        <w:r w:rsidR="00876628">
          <w:t>fil</w:t>
        </w:r>
      </w:ins>
      <w:r w:rsidR="00D20E91">
        <w:t>e is available in Figure 12</w:t>
      </w:r>
      <w:r w:rsidR="00D6616C">
        <w:t>.</w:t>
      </w:r>
    </w:p>
    <w:p w14:paraId="6B945992" w14:textId="77777777" w:rsidR="00C5762A" w:rsidRDefault="00C5762A" w:rsidP="00D6616C">
      <w:pPr>
        <w:keepNext/>
        <w:spacing w:after="0"/>
      </w:pPr>
    </w:p>
    <w:p w14:paraId="353D1413" w14:textId="4144D608" w:rsidR="00C5762A" w:rsidRDefault="00C5762A" w:rsidP="00D6616C">
      <w:pPr>
        <w:keepNext/>
        <w:spacing w:after="0"/>
      </w:pPr>
      <w:r>
        <w:rPr>
          <w:noProof/>
          <w:lang w:val="en-US"/>
        </w:rPr>
        <mc:AlternateContent>
          <mc:Choice Requires="wps">
            <w:drawing>
              <wp:anchor distT="0" distB="0" distL="114300" distR="114300" simplePos="0" relativeHeight="251822080" behindDoc="0" locked="0" layoutInCell="1" allowOverlap="1" wp14:anchorId="08D3BBEA" wp14:editId="573784F5">
                <wp:simplePos x="0" y="0"/>
                <wp:positionH relativeFrom="column">
                  <wp:posOffset>0</wp:posOffset>
                </wp:positionH>
                <wp:positionV relativeFrom="paragraph">
                  <wp:posOffset>3462655</wp:posOffset>
                </wp:positionV>
                <wp:extent cx="6850380" cy="266700"/>
                <wp:effectExtent l="0" t="0" r="0" b="0"/>
                <wp:wrapThrough wrapText="bothSides">
                  <wp:wrapPolygon edited="0">
                    <wp:start x="0" y="0"/>
                    <wp:lineTo x="0" y="0"/>
                    <wp:lineTo x="0" y="0"/>
                  </wp:wrapPolygon>
                </wp:wrapThrough>
                <wp:docPr id="44" name="Text Box 44"/>
                <wp:cNvGraphicFramePr/>
                <a:graphic xmlns:a="http://schemas.openxmlformats.org/drawingml/2006/main">
                  <a:graphicData uri="http://schemas.microsoft.com/office/word/2010/wordprocessingShape">
                    <wps:wsp>
                      <wps:cNvSpPr txBox="1"/>
                      <wps:spPr>
                        <a:xfrm>
                          <a:off x="0" y="0"/>
                          <a:ext cx="6850380" cy="266700"/>
                        </a:xfrm>
                        <a:prstGeom prst="rect">
                          <a:avLst/>
                        </a:prstGeom>
                        <a:solidFill>
                          <a:prstClr val="white"/>
                        </a:solidFill>
                        <a:ln>
                          <a:noFill/>
                        </a:ln>
                        <a:effectLst/>
                      </wps:spPr>
                      <wps:txbx>
                        <w:txbxContent>
                          <w:p w14:paraId="38C6E4D0" w14:textId="47FC4147" w:rsidR="00553513" w:rsidRPr="004436FA" w:rsidRDefault="00553513" w:rsidP="00C5762A">
                            <w:pPr>
                              <w:pStyle w:val="Caption"/>
                              <w:rPr>
                                <w:noProof/>
                                <w:sz w:val="22"/>
                                <w:szCs w:val="22"/>
                              </w:rPr>
                            </w:pPr>
                            <w:r>
                              <w:t xml:space="preserve">Figure </w:t>
                            </w:r>
                            <w:fldSimple w:instr=" SEQ Figure \* ARABIC ">
                              <w:r>
                                <w:rPr>
                                  <w:noProof/>
                                </w:rPr>
                                <w:t>12</w:t>
                              </w:r>
                            </w:fldSimple>
                            <w:r>
                              <w:t xml:space="preserve">. </w:t>
                            </w:r>
                            <w:r w:rsidRPr="000902A9">
                              <w:t>VIM screenshot of the</w:t>
                            </w:r>
                            <w:r>
                              <w:t xml:space="preserve"> finished </w:t>
                            </w:r>
                            <w:proofErr w:type="spellStart"/>
                            <w:r>
                              <w:t>tPile_INCLUDE</w:t>
                            </w:r>
                            <w:proofErr w:type="spellEnd"/>
                            <w:r>
                              <w:t xml:space="preserve"> file should look like.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3BBEA" id="Text Box 44" o:spid="_x0000_s1067" type="#_x0000_t202" style="position:absolute;margin-left:0;margin-top:272.65pt;width:539.4pt;height:21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" stroked="f">
                <v:textbox style="mso-fit-shape-to-text:t" inset="0,0,0,0">
                  <w:txbxContent>
                    <w:p w14:paraId="38C6E4D0" w14:textId="47FC4147" w:rsidR="00553513" w:rsidRPr="004436FA" w:rsidRDefault="00553513" w:rsidP="00C5762A">
                      <w:pPr>
                        <w:pStyle w:val="Caption"/>
                        <w:rPr>
                          <w:noProof/>
                          <w:sz w:val="22"/>
                          <w:szCs w:val="22"/>
                        </w:rPr>
                      </w:pPr>
                      <w:r>
                        <w:t xml:space="preserve">Figure </w:t>
                      </w:r>
                      <w:fldSimple w:instr=" SEQ Figure \* ARABIC ">
                        <w:r>
                          <w:rPr>
                            <w:noProof/>
                          </w:rPr>
                          <w:t>12</w:t>
                        </w:r>
                      </w:fldSimple>
                      <w:r>
                        <w:t xml:space="preserve">. </w:t>
                      </w:r>
                      <w:r w:rsidRPr="000902A9">
                        <w:t>VIM screenshot of the</w:t>
                      </w:r>
                      <w:r>
                        <w:t xml:space="preserve"> finished </w:t>
                      </w:r>
                      <w:proofErr w:type="spellStart"/>
                      <w:r>
                        <w:t>tPile_INCLUDE</w:t>
                      </w:r>
                      <w:proofErr w:type="spellEnd"/>
                      <w:r>
                        <w:t xml:space="preserve"> file should look like.</w:t>
                      </w:r>
                    </w:p>
                  </w:txbxContent>
                </v:textbox>
                <w10:wrap type="through"/>
              </v:shape>
            </w:pict>
          </mc:Fallback>
        </mc:AlternateContent>
      </w:r>
      <w:r>
        <w:rPr>
          <w:noProof/>
          <w:lang w:val="en-US"/>
        </w:rPr>
        <w:drawing>
          <wp:anchor distT="0" distB="0" distL="114300" distR="114300" simplePos="0" relativeHeight="251820032" behindDoc="1" locked="0" layoutInCell="1" allowOverlap="1" wp14:anchorId="5D55276C" wp14:editId="07F48D8A">
            <wp:simplePos x="0" y="0"/>
            <wp:positionH relativeFrom="column">
              <wp:posOffset>0</wp:posOffset>
            </wp:positionH>
            <wp:positionV relativeFrom="paragraph">
              <wp:posOffset>2540</wp:posOffset>
            </wp:positionV>
            <wp:extent cx="6850380" cy="3402965"/>
            <wp:effectExtent l="0" t="0" r="7620" b="635"/>
            <wp:wrapNone/>
            <wp:docPr id="43" name="Picture 43" descr="../../Desktop/Screen%20Shot%202017-04-07%20at%204.15.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4-07%20at%204.15.10%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50380" cy="3402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37F53F" w14:textId="77777777" w:rsidR="00C5762A" w:rsidRDefault="00C5762A" w:rsidP="00D6616C">
      <w:pPr>
        <w:keepNext/>
        <w:spacing w:after="0"/>
      </w:pPr>
    </w:p>
    <w:p w14:paraId="0B176940" w14:textId="24913779" w:rsidR="00D6616C" w:rsidRDefault="00D6616C" w:rsidP="00D6616C">
      <w:pPr>
        <w:keepNext/>
        <w:spacing w:after="0"/>
      </w:pPr>
    </w:p>
    <w:p w14:paraId="192381B7" w14:textId="4376212C" w:rsidR="00D6616C" w:rsidRDefault="00D6616C" w:rsidP="00720D68">
      <w:pPr>
        <w:keepNext/>
        <w:spacing w:after="0"/>
        <w:ind w:left="720"/>
      </w:pPr>
    </w:p>
    <w:p w14:paraId="1A813385" w14:textId="56696695" w:rsidR="00720D68" w:rsidRDefault="00720D68" w:rsidP="00720D68"/>
    <w:p w14:paraId="69A228B7" w14:textId="77777777" w:rsidR="00720D68" w:rsidRDefault="00720D68" w:rsidP="00720D68">
      <w:pPr>
        <w:rPr>
          <w:rFonts w:asciiTheme="majorHAnsi" w:eastAsiaTheme="majorEastAsia" w:hAnsiTheme="majorHAnsi" w:cstheme="majorBidi"/>
          <w:color w:val="385623" w:themeColor="accent6" w:themeShade="80"/>
          <w:sz w:val="26"/>
          <w:szCs w:val="26"/>
          <w:u w:val="single"/>
        </w:rPr>
      </w:pPr>
    </w:p>
    <w:p w14:paraId="3F8115BB" w14:textId="77777777" w:rsidR="00720D68" w:rsidRDefault="00720D68">
      <w:pPr>
        <w:rPr>
          <w:rFonts w:asciiTheme="majorHAnsi" w:eastAsiaTheme="majorEastAsia" w:hAnsiTheme="majorHAnsi" w:cstheme="majorBidi"/>
          <w:color w:val="385623" w:themeColor="accent6" w:themeShade="80"/>
          <w:sz w:val="26"/>
          <w:szCs w:val="26"/>
          <w:u w:val="single"/>
        </w:rPr>
      </w:pPr>
    </w:p>
    <w:p w14:paraId="5E2F565B" w14:textId="77777777" w:rsidR="00720D68" w:rsidRDefault="00720D68">
      <w:pPr>
        <w:rPr>
          <w:rFonts w:asciiTheme="majorHAnsi" w:eastAsiaTheme="majorEastAsia" w:hAnsiTheme="majorHAnsi" w:cstheme="majorBidi"/>
          <w:color w:val="385623" w:themeColor="accent6" w:themeShade="80"/>
          <w:sz w:val="26"/>
          <w:szCs w:val="26"/>
          <w:u w:val="single"/>
        </w:rPr>
      </w:pPr>
    </w:p>
    <w:p w14:paraId="5910B906" w14:textId="77777777" w:rsidR="00720D68" w:rsidRDefault="00720D68">
      <w:pPr>
        <w:rPr>
          <w:rFonts w:asciiTheme="majorHAnsi" w:eastAsiaTheme="majorEastAsia" w:hAnsiTheme="majorHAnsi" w:cstheme="majorBidi"/>
          <w:color w:val="385623" w:themeColor="accent6" w:themeShade="80"/>
          <w:sz w:val="26"/>
          <w:szCs w:val="26"/>
          <w:u w:val="single"/>
        </w:rPr>
      </w:pPr>
    </w:p>
    <w:p w14:paraId="7196FE75" w14:textId="77777777" w:rsidR="00720D68" w:rsidRDefault="00720D68">
      <w:pPr>
        <w:rPr>
          <w:rFonts w:asciiTheme="majorHAnsi" w:eastAsiaTheme="majorEastAsia" w:hAnsiTheme="majorHAnsi" w:cstheme="majorBidi"/>
          <w:color w:val="385623" w:themeColor="accent6" w:themeShade="80"/>
          <w:sz w:val="26"/>
          <w:szCs w:val="26"/>
          <w:u w:val="single"/>
        </w:rPr>
      </w:pPr>
    </w:p>
    <w:p w14:paraId="48ACC231" w14:textId="77777777" w:rsidR="00720D68" w:rsidRDefault="00720D68">
      <w:pPr>
        <w:rPr>
          <w:rFonts w:asciiTheme="majorHAnsi" w:eastAsiaTheme="majorEastAsia" w:hAnsiTheme="majorHAnsi" w:cstheme="majorBidi"/>
          <w:color w:val="385623" w:themeColor="accent6" w:themeShade="80"/>
          <w:sz w:val="26"/>
          <w:szCs w:val="26"/>
          <w:u w:val="single"/>
        </w:rPr>
      </w:pPr>
    </w:p>
    <w:p w14:paraId="26A2BD06" w14:textId="77777777" w:rsidR="00720D68" w:rsidRDefault="00720D68">
      <w:pPr>
        <w:rPr>
          <w:rFonts w:asciiTheme="majorHAnsi" w:eastAsiaTheme="majorEastAsia" w:hAnsiTheme="majorHAnsi" w:cstheme="majorBidi"/>
          <w:color w:val="385623" w:themeColor="accent6" w:themeShade="80"/>
          <w:sz w:val="26"/>
          <w:szCs w:val="26"/>
          <w:u w:val="single"/>
        </w:rPr>
      </w:pPr>
    </w:p>
    <w:p w14:paraId="4C3A663F" w14:textId="77777777" w:rsidR="00720D68" w:rsidRDefault="00720D68">
      <w:pPr>
        <w:rPr>
          <w:rFonts w:asciiTheme="majorHAnsi" w:eastAsiaTheme="majorEastAsia" w:hAnsiTheme="majorHAnsi" w:cstheme="majorBidi"/>
          <w:color w:val="385623" w:themeColor="accent6" w:themeShade="80"/>
          <w:sz w:val="26"/>
          <w:szCs w:val="26"/>
          <w:u w:val="single"/>
        </w:rPr>
      </w:pPr>
    </w:p>
    <w:p w14:paraId="77715B45" w14:textId="77777777" w:rsidR="00720D68" w:rsidRDefault="00720D68">
      <w:pPr>
        <w:rPr>
          <w:rFonts w:asciiTheme="majorHAnsi" w:eastAsiaTheme="majorEastAsia" w:hAnsiTheme="majorHAnsi" w:cstheme="majorBidi"/>
          <w:color w:val="385623" w:themeColor="accent6" w:themeShade="80"/>
          <w:sz w:val="26"/>
          <w:szCs w:val="26"/>
          <w:u w:val="single"/>
        </w:rPr>
      </w:pPr>
    </w:p>
    <w:p w14:paraId="69FBA07E" w14:textId="68ED64EF" w:rsidR="00C64B97" w:rsidRDefault="00C64B97" w:rsidP="00DF5FF9">
      <w:pPr>
        <w:pStyle w:val="Heading3"/>
      </w:pPr>
      <w:bookmarkStart w:id="114" w:name="_Toc479769566"/>
      <w:r>
        <w:lastRenderedPageBreak/>
        <w:t>Single Module Design - PY</w:t>
      </w:r>
      <w:bookmarkEnd w:id="114"/>
    </w:p>
    <w:p w14:paraId="7548F037" w14:textId="1861D2C0" w:rsidR="00C64B97" w:rsidRDefault="00811B9E" w:rsidP="00C64B97">
      <w:pPr>
        <w:keepNext/>
        <w:spacing w:after="0"/>
        <w:ind w:left="720"/>
      </w:pPr>
      <w:r>
        <w:t>The “.</w:t>
      </w:r>
      <w:proofErr w:type="spellStart"/>
      <w:r>
        <w:t>py</w:t>
      </w:r>
      <w:proofErr w:type="spellEnd"/>
      <w:r w:rsidR="00C64B97">
        <w:t xml:space="preserve">” </w:t>
      </w:r>
      <w:r>
        <w:t xml:space="preserve">python script is the file which helps auto-populate the constructed Snakefile, </w:t>
      </w:r>
      <w:proofErr w:type="gramStart"/>
      <w:r>
        <w:t>‘.YAML</w:t>
      </w:r>
      <w:proofErr w:type="gramEnd"/>
      <w:r>
        <w:t>’, and ‘.JSON’ files. It provides the rules, calls, and the default arguments for the calls. There should only ever be one “.</w:t>
      </w:r>
      <w:proofErr w:type="spellStart"/>
      <w:r>
        <w:t>py</w:t>
      </w:r>
      <w:proofErr w:type="spellEnd"/>
      <w:r>
        <w:t>” file</w:t>
      </w:r>
      <w:r w:rsidR="00C64B97">
        <w:t xml:space="preserve">.  </w:t>
      </w:r>
    </w:p>
    <w:p w14:paraId="2DD56237" w14:textId="77777777" w:rsidR="00811B9E" w:rsidRDefault="00811B9E" w:rsidP="00811B9E">
      <w:pPr>
        <w:keepNext/>
        <w:spacing w:after="0"/>
        <w:ind w:left="720"/>
      </w:pPr>
    </w:p>
    <w:p w14:paraId="27E0AE45" w14:textId="77777777" w:rsidR="003A595F" w:rsidRDefault="003A595F" w:rsidP="00811B9E">
      <w:pPr>
        <w:keepNext/>
        <w:spacing w:after="0"/>
        <w:ind w:left="720"/>
      </w:pPr>
    </w:p>
    <w:p w14:paraId="6E2599D7" w14:textId="03D43977" w:rsidR="00811B9E" w:rsidRDefault="00F164AB" w:rsidP="00420BDF">
      <w:pPr>
        <w:pStyle w:val="ListParagraph"/>
        <w:keepNext/>
        <w:numPr>
          <w:ilvl w:val="0"/>
          <w:numId w:val="17"/>
        </w:numPr>
        <w:spacing w:after="0"/>
        <w:rPr>
          <w:b/>
        </w:rPr>
      </w:pPr>
      <w:r>
        <w:rPr>
          <w:b/>
        </w:rPr>
        <w:t>Using VIM, open “t</w:t>
      </w:r>
      <w:r w:rsidR="002C0E5C">
        <w:rPr>
          <w:b/>
        </w:rPr>
        <w:t>Pile</w:t>
      </w:r>
      <w:r w:rsidR="00811B9E">
        <w:rPr>
          <w:b/>
        </w:rPr>
        <w:t>.py</w:t>
      </w:r>
      <w:r w:rsidR="00811B9E" w:rsidRPr="007E5B61">
        <w:rPr>
          <w:b/>
        </w:rPr>
        <w:t>”</w:t>
      </w:r>
      <w:r>
        <w:rPr>
          <w:b/>
        </w:rPr>
        <w:t>, formerly “temp.py”</w:t>
      </w:r>
      <w:r w:rsidR="00811B9E" w:rsidRPr="007E5B61">
        <w:rPr>
          <w:b/>
        </w:rPr>
        <w:t>.</w:t>
      </w:r>
    </w:p>
    <w:p w14:paraId="338BC059" w14:textId="77777777" w:rsidR="00811B9E" w:rsidRDefault="00811B9E" w:rsidP="00811B9E">
      <w:pPr>
        <w:keepNext/>
        <w:spacing w:after="0"/>
        <w:ind w:left="360"/>
        <w:rPr>
          <w:b/>
        </w:rPr>
      </w:pPr>
    </w:p>
    <w:p w14:paraId="4FD4A9B9" w14:textId="77777777" w:rsidR="00F164AB" w:rsidRPr="002E3B99" w:rsidRDefault="00F164AB" w:rsidP="00F164AB">
      <w:pPr>
        <w:keepNext/>
        <w:spacing w:after="0"/>
      </w:pPr>
    </w:p>
    <w:p w14:paraId="2C800FBA" w14:textId="77777777" w:rsidR="00F164AB" w:rsidRDefault="00F164AB" w:rsidP="00F164AB">
      <w:pPr>
        <w:pStyle w:val="ListParagraph"/>
        <w:keepNext/>
        <w:numPr>
          <w:ilvl w:val="0"/>
          <w:numId w:val="17"/>
        </w:numPr>
        <w:spacing w:after="0"/>
        <w:rPr>
          <w:b/>
        </w:rPr>
      </w:pPr>
      <w:r>
        <w:rPr>
          <w:b/>
        </w:rPr>
        <w:t>Go to Line 2 and Line 3, insert your name and the date.</w:t>
      </w:r>
    </w:p>
    <w:p w14:paraId="47E80D2A" w14:textId="77777777" w:rsidR="00F164AB" w:rsidRDefault="00F164AB" w:rsidP="00F164AB">
      <w:pPr>
        <w:keepNext/>
        <w:spacing w:after="0"/>
        <w:rPr>
          <w:b/>
        </w:rPr>
      </w:pPr>
    </w:p>
    <w:p w14:paraId="2C4DDFBF" w14:textId="77777777" w:rsidR="00F164AB" w:rsidRPr="00551491" w:rsidRDefault="00F164AB" w:rsidP="00F164AB">
      <w:pPr>
        <w:keepNext/>
        <w:spacing w:after="0"/>
        <w:rPr>
          <w:b/>
        </w:rPr>
      </w:pPr>
    </w:p>
    <w:p w14:paraId="428D73E9" w14:textId="77777777" w:rsidR="00F164AB" w:rsidRDefault="00F164AB" w:rsidP="00F164AB">
      <w:pPr>
        <w:pStyle w:val="ListParagraph"/>
        <w:keepNext/>
        <w:numPr>
          <w:ilvl w:val="0"/>
          <w:numId w:val="17"/>
        </w:numPr>
        <w:spacing w:after="0"/>
        <w:rPr>
          <w:b/>
        </w:rPr>
      </w:pPr>
      <w:r>
        <w:rPr>
          <w:b/>
        </w:rPr>
        <w:t>Go to Line 5, edit the python call.</w:t>
      </w:r>
    </w:p>
    <w:p w14:paraId="47A47D19" w14:textId="43AFF0A1" w:rsidR="00F164AB" w:rsidRDefault="00F164AB" w:rsidP="00F164AB">
      <w:pPr>
        <w:pStyle w:val="ListParagraph"/>
        <w:keepNext/>
        <w:spacing w:after="0"/>
      </w:pPr>
      <w:r>
        <w:t>Typically, this should just involve replacing the highlighted X’s with the module name, as seen in Figure 13.</w:t>
      </w:r>
    </w:p>
    <w:p w14:paraId="2FD91070" w14:textId="4FAF1F63" w:rsidR="003A595F" w:rsidRDefault="0045748E" w:rsidP="003A595F">
      <w:pPr>
        <w:pStyle w:val="ListParagraph"/>
        <w:keepNext/>
        <w:spacing w:after="0"/>
        <w:rPr>
          <w:b/>
        </w:rPr>
      </w:pPr>
      <w:r>
        <w:rPr>
          <w:noProof/>
          <w:lang w:val="en-US"/>
        </w:rPr>
        <mc:AlternateContent>
          <mc:Choice Requires="wpg">
            <w:drawing>
              <wp:anchor distT="0" distB="0" distL="114300" distR="114300" simplePos="0" relativeHeight="251824128" behindDoc="0" locked="0" layoutInCell="1" allowOverlap="1" wp14:anchorId="1754AE18" wp14:editId="4BE69523">
                <wp:simplePos x="0" y="0"/>
                <wp:positionH relativeFrom="column">
                  <wp:posOffset>166370</wp:posOffset>
                </wp:positionH>
                <wp:positionV relativeFrom="paragraph">
                  <wp:posOffset>172720</wp:posOffset>
                </wp:positionV>
                <wp:extent cx="6574155" cy="579120"/>
                <wp:effectExtent l="0" t="0" r="4445" b="5080"/>
                <wp:wrapThrough wrapText="bothSides">
                  <wp:wrapPolygon edited="0">
                    <wp:start x="0" y="0"/>
                    <wp:lineTo x="0" y="20842"/>
                    <wp:lineTo x="21531" y="20842"/>
                    <wp:lineTo x="21531" y="0"/>
                    <wp:lineTo x="0" y="0"/>
                  </wp:wrapPolygon>
                </wp:wrapThrough>
                <wp:docPr id="46" name="Group 46"/>
                <wp:cNvGraphicFramePr/>
                <a:graphic xmlns:a="http://schemas.openxmlformats.org/drawingml/2006/main">
                  <a:graphicData uri="http://schemas.microsoft.com/office/word/2010/wordprocessingGroup">
                    <wpg:wgp>
                      <wpg:cNvGrpSpPr/>
                      <wpg:grpSpPr>
                        <a:xfrm>
                          <a:off x="0" y="0"/>
                          <a:ext cx="6574155" cy="579120"/>
                          <a:chOff x="0" y="0"/>
                          <a:chExt cx="6574155" cy="579468"/>
                        </a:xfrm>
                      </wpg:grpSpPr>
                      <pic:pic xmlns:pic="http://schemas.openxmlformats.org/drawingml/2006/picture">
                        <pic:nvPicPr>
                          <pic:cNvPr id="47" name="Picture 47" descr="../../Desktop/Screen%20Shot%202017-04-07%20at%203.21.57%20PM.png"/>
                          <pic:cNvPicPr>
                            <a:picLocks noChangeAspect="1"/>
                          </pic:cNvPicPr>
                        </pic:nvPicPr>
                        <pic:blipFill rotWithShape="1">
                          <a:blip r:embed="rId17" cstate="print">
                            <a:extLst>
                              <a:ext uri="{28A0092B-C50C-407E-A947-70E740481C1C}">
                                <a14:useLocalDpi xmlns:a14="http://schemas.microsoft.com/office/drawing/2010/main" val="0"/>
                              </a:ext>
                            </a:extLst>
                          </a:blip>
                          <a:srcRect l="1949" t="39045" r="1991" b="34389"/>
                          <a:stretch/>
                        </pic:blipFill>
                        <pic:spPr bwMode="auto">
                          <a:xfrm>
                            <a:off x="0" y="0"/>
                            <a:ext cx="6574155" cy="113030"/>
                          </a:xfrm>
                          <a:prstGeom prst="rect">
                            <a:avLst/>
                          </a:prstGeom>
                          <a:noFill/>
                          <a:ln>
                            <a:noFill/>
                          </a:ln>
                          <a:extLst>
                            <a:ext uri="{53640926-AAD7-44D8-BBD7-CCE9431645EC}">
                              <a14:shadowObscured xmlns:a14="http://schemas.microsoft.com/office/drawing/2010/main"/>
                            </a:ext>
                          </a:extLst>
                        </pic:spPr>
                      </pic:pic>
                      <wps:wsp>
                        <wps:cNvPr id="50" name="Text Box 50"/>
                        <wps:cNvSpPr txBox="1"/>
                        <wps:spPr>
                          <a:xfrm>
                            <a:off x="0" y="173536"/>
                            <a:ext cx="6574155" cy="405932"/>
                          </a:xfrm>
                          <a:prstGeom prst="rect">
                            <a:avLst/>
                          </a:prstGeom>
                          <a:solidFill>
                            <a:prstClr val="white"/>
                          </a:solidFill>
                          <a:ln>
                            <a:noFill/>
                          </a:ln>
                          <a:effectLst/>
                        </wps:spPr>
                        <wps:txbx>
                          <w:txbxContent>
                            <w:p w14:paraId="5DF30A07" w14:textId="14BD4D64" w:rsidR="00553513" w:rsidRPr="00C46075" w:rsidRDefault="00553513" w:rsidP="00F164AB">
                              <w:pPr>
                                <w:pStyle w:val="Caption"/>
                                <w:rPr>
                                  <w:noProof/>
                                  <w:sz w:val="22"/>
                                  <w:szCs w:val="22"/>
                                </w:rPr>
                              </w:pPr>
                              <w:r>
                                <w:t xml:space="preserve">Figure </w:t>
                              </w:r>
                              <w:fldSimple w:instr=" SEQ Figure \* ARABIC ">
                                <w:r>
                                  <w:rPr>
                                    <w:noProof/>
                                  </w:rPr>
                                  <w:t>13</w:t>
                                </w:r>
                              </w:fldSimple>
                              <w:r>
                                <w:t xml:space="preserve">. </w:t>
                              </w:r>
                              <w:r w:rsidRPr="0029563F">
                                <w:t>VIM</w:t>
                              </w:r>
                              <w:r>
                                <w:t xml:space="preserve"> screenshot for what Line 5 from the t</w:t>
                              </w:r>
                              <w:r w:rsidRPr="0029563F">
                                <w:t>Pile</w:t>
                              </w:r>
                              <w:r>
                                <w:t>.py</w:t>
                              </w:r>
                              <w:r w:rsidRPr="0029563F">
                                <w:t xml:space="preserve"> </w:t>
                              </w:r>
                              <w:r>
                                <w:t>file should look like</w:t>
                              </w:r>
                              <w:r w:rsidRPr="0029563F">
                                <w:t xml:space="preserve">. </w:t>
                              </w:r>
                              <w:r>
                                <w:t xml:space="preserve">This will allow </w:t>
                              </w:r>
                              <w:r w:rsidRPr="0029563F">
                                <w:t>for easy access when</w:t>
                              </w:r>
                              <w:r>
                                <w:t xml:space="preserve"> needing to refer to this file while</w:t>
                              </w:r>
                              <w:r w:rsidRPr="0029563F">
                                <w:t xml:space="preserve"> building a pipeline build file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54AE18" id="Group 46" o:spid="_x0000_s1068" style="position:absolute;left:0;text-align:left;margin-left:13.1pt;margin-top:13.6pt;width:517.65pt;height:45.6pt;z-index:251824128" coordsize="6574155,5794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">
                <v:shape id="Picture 47" o:spid="_x0000_s1069" type="#_x0000_t75" alt="../../Desktop/Screen%20Shot%202017-04-07%20at%203.21.57%20PM.png" style="position:absolute;width:6574155;height:1130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j&#10;2vbDAAAA2wAAAA8AAABkcnMvZG93bnJldi54bWxEj0+LwjAUxO8LfofwBC+i6YpstRrFFQQvrvjn&#10;4PHRPNti81KaWOu3N8KCx2FmfsPMl60pRUO1Kywr+B5GIIhTqwvOFJxPm8EEhPPIGkvLpOBJDpaL&#10;ztccE20ffKDm6DMRIOwSVJB7XyVSujQng25oK+LgXW1t0AdZZ1LX+AhwU8pRFP1IgwWHhRwrWueU&#10;3o53oyBu9o3br/vT1N9+dxiXfxeK+kr1uu1qBsJT6z/h//ZWKxjH8P4SfoBcvA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2Pa9sMAAADbAAAADwAAAAAAAAAAAAAAAACcAgAA&#10;ZHJzL2Rvd25yZXYueG1sUEsFBgAAAAAEAAQA9wAAAIwDAAAAAA==&#10;">
                  <v:imagedata r:id="rId18" o:title="../../Desktop/Screen%20Shot%202017-04-07%20at%203.21.57%20PM.png" croptop="25589f" cropbottom="22537f" cropleft="1277f" cropright="1305f"/>
                  <v:path arrowok="t"/>
                </v:shape>
                <v:shape id="Text Box 50" o:spid="_x0000_s1070" type="#_x0000_t202" style="position:absolute;top:173536;width:6574155;height:4059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GyIGwwAA&#10;ANsAAAAPAAAAZHJzL2Rvd25yZXYueG1sRE/Pa8IwFL4L/g/hCV5kpjpXRmcUEQebF1nnZbdH82y6&#10;NS8lSbX775eDsOPH93u9HWwrruRD41jBYp6BIK6cbrhWcP58fXgGESKyxtYxKfilANvNeLTGQrsb&#10;f9C1jLVIIRwKVGBi7AopQ2XIYpi7jjhxF+ctxgR9LbXHWwq3rVxmWS4tNpwaDHa0N1T9lL1VcFp9&#10;ncysvxyOu9Wjfz/3+/y7LpWaTobdC4hIQ/wX391vWsFTWp++pB8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GyIGwwAAANsAAAAPAAAAAAAAAAAAAAAAAJcCAABkcnMvZG93&#10;bnJldi54bWxQSwUGAAAAAAQABAD1AAAAhwMAAAAA&#10;" stroked="f">
                  <v:textbox style="mso-fit-shape-to-text:t" inset="0,0,0,0">
                    <w:txbxContent>
                      <w:p w14:paraId="5DF30A07" w14:textId="14BD4D64" w:rsidR="00553513" w:rsidRPr="00C46075" w:rsidRDefault="00553513" w:rsidP="00F164AB">
                        <w:pPr>
                          <w:pStyle w:val="Caption"/>
                          <w:rPr>
                            <w:noProof/>
                            <w:sz w:val="22"/>
                            <w:szCs w:val="22"/>
                          </w:rPr>
                        </w:pPr>
                        <w:r>
                          <w:t xml:space="preserve">Figure </w:t>
                        </w:r>
                        <w:fldSimple w:instr=" SEQ Figure \* ARABIC ">
                          <w:r>
                            <w:rPr>
                              <w:noProof/>
                            </w:rPr>
                            <w:t>13</w:t>
                          </w:r>
                        </w:fldSimple>
                        <w:r>
                          <w:t xml:space="preserve">. </w:t>
                        </w:r>
                        <w:r w:rsidRPr="0029563F">
                          <w:t>VIM</w:t>
                        </w:r>
                        <w:r>
                          <w:t xml:space="preserve"> screenshot for what Line 5 from the t</w:t>
                        </w:r>
                        <w:r w:rsidRPr="0029563F">
                          <w:t>Pile</w:t>
                        </w:r>
                        <w:r>
                          <w:t>.py</w:t>
                        </w:r>
                        <w:r w:rsidRPr="0029563F">
                          <w:t xml:space="preserve"> </w:t>
                        </w:r>
                        <w:r>
                          <w:t>file should look like</w:t>
                        </w:r>
                        <w:r w:rsidRPr="0029563F">
                          <w:t xml:space="preserve">. </w:t>
                        </w:r>
                        <w:r>
                          <w:t xml:space="preserve">This will allow </w:t>
                        </w:r>
                        <w:r w:rsidRPr="0029563F">
                          <w:t>for easy access when</w:t>
                        </w:r>
                        <w:r>
                          <w:t xml:space="preserve"> needing to refer to this file while</w:t>
                        </w:r>
                        <w:r w:rsidRPr="0029563F">
                          <w:t xml:space="preserve"> building a pipeline build file</w:t>
                        </w:r>
                        <w:r>
                          <w:t>.</w:t>
                        </w:r>
                      </w:p>
                    </w:txbxContent>
                  </v:textbox>
                </v:shape>
                <w10:wrap type="through"/>
              </v:group>
            </w:pict>
          </mc:Fallback>
        </mc:AlternateContent>
      </w:r>
    </w:p>
    <w:p w14:paraId="0C5FFE8E" w14:textId="77777777" w:rsidR="00F164AB" w:rsidRDefault="00F164AB" w:rsidP="00F164AB">
      <w:pPr>
        <w:pStyle w:val="ListParagraph"/>
        <w:keepNext/>
        <w:numPr>
          <w:ilvl w:val="0"/>
          <w:numId w:val="17"/>
        </w:numPr>
        <w:spacing w:after="0"/>
        <w:rPr>
          <w:b/>
        </w:rPr>
      </w:pPr>
      <w:r>
        <w:rPr>
          <w:b/>
        </w:rPr>
        <w:t xml:space="preserve">Go to Line 6, Line 7, and Line 8, insert the input file type, output file type, and the module’s purpose. </w:t>
      </w:r>
    </w:p>
    <w:p w14:paraId="1E6596D9" w14:textId="798E9EC3" w:rsidR="00811B9E" w:rsidRDefault="000F4BD4" w:rsidP="00811B9E">
      <w:pPr>
        <w:keepNext/>
        <w:spacing w:after="0"/>
        <w:ind w:left="720"/>
      </w:pPr>
      <w:r>
        <w:t>Typically,</w:t>
      </w:r>
      <w:r w:rsidR="00811B9E">
        <w:t xml:space="preserve"> the purpose can be left unmodified, the default description is sufficient. </w:t>
      </w:r>
      <w:r w:rsidR="00071F5C">
        <w:t xml:space="preserve">Editing it may alter the line numbers being referenced. </w:t>
      </w:r>
    </w:p>
    <w:p w14:paraId="3A58CAC4" w14:textId="77777777" w:rsidR="00811B9E" w:rsidRDefault="00811B9E" w:rsidP="00811B9E">
      <w:pPr>
        <w:keepNext/>
        <w:spacing w:after="0"/>
        <w:ind w:left="720"/>
      </w:pPr>
    </w:p>
    <w:p w14:paraId="7B678310" w14:textId="77777777" w:rsidR="00811B9E" w:rsidRDefault="00811B9E" w:rsidP="00811B9E">
      <w:pPr>
        <w:keepNext/>
        <w:spacing w:after="0"/>
        <w:ind w:left="720"/>
      </w:pPr>
    </w:p>
    <w:p w14:paraId="4D1BF00D" w14:textId="59ED8AC0" w:rsidR="00811B9E" w:rsidRDefault="00811B9E" w:rsidP="00420BDF">
      <w:pPr>
        <w:pStyle w:val="ListParagraph"/>
        <w:keepNext/>
        <w:numPr>
          <w:ilvl w:val="0"/>
          <w:numId w:val="17"/>
        </w:numPr>
        <w:spacing w:after="0"/>
        <w:rPr>
          <w:b/>
        </w:rPr>
      </w:pPr>
      <w:r w:rsidRPr="007E5B61">
        <w:rPr>
          <w:b/>
        </w:rPr>
        <w:t xml:space="preserve">Highlight the fields to be edited by moving the </w:t>
      </w:r>
      <w:r w:rsidR="00F164AB">
        <w:rPr>
          <w:b/>
        </w:rPr>
        <w:t>cursor to “</w:t>
      </w:r>
      <w:r w:rsidR="00F164AB" w:rsidRPr="00F164AB">
        <w:rPr>
          <w:b/>
        </w:rPr>
        <w:t>XXXXXXXX</w:t>
      </w:r>
      <w:r w:rsidR="00A42C36">
        <w:rPr>
          <w:b/>
        </w:rPr>
        <w:t>” on Line 1</w:t>
      </w:r>
      <w:r w:rsidR="00F164AB">
        <w:rPr>
          <w:b/>
        </w:rPr>
        <w:t>2</w:t>
      </w:r>
      <w:r w:rsidRPr="007E5B61">
        <w:rPr>
          <w:b/>
        </w:rPr>
        <w:t>, and pressing “Shift + #”</w:t>
      </w:r>
      <w:r w:rsidR="00A66FFF">
        <w:rPr>
          <w:b/>
        </w:rPr>
        <w:t>.</w:t>
      </w:r>
    </w:p>
    <w:p w14:paraId="1F360CD5" w14:textId="7ABB81B5" w:rsidR="00A66FFF" w:rsidRDefault="00A66FFF" w:rsidP="00A66FFF">
      <w:pPr>
        <w:pStyle w:val="ListParagraph"/>
        <w:keepNext/>
        <w:spacing w:after="0"/>
      </w:pPr>
      <w:r>
        <w:t>To remove this</w:t>
      </w:r>
      <w:r w:rsidR="00F164AB">
        <w:t xml:space="preserve"> highlighting</w:t>
      </w:r>
      <w:r>
        <w:t xml:space="preserve">, type </w:t>
      </w:r>
      <w:proofErr w:type="gramStart"/>
      <w:r>
        <w:t>“:</w:t>
      </w:r>
      <w:proofErr w:type="spellStart"/>
      <w:r>
        <w:t>noh</w:t>
      </w:r>
      <w:proofErr w:type="spellEnd"/>
      <w:proofErr w:type="gramEnd"/>
      <w:r>
        <w:t>”</w:t>
      </w:r>
      <w:r w:rsidR="001B22CA">
        <w:t xml:space="preserve"> into VIM, or, e</w:t>
      </w:r>
      <w:r w:rsidR="00F164AB">
        <w:t xml:space="preserve">liminate it by changing all of the highlighted </w:t>
      </w:r>
      <w:r w:rsidR="001B22CA">
        <w:t>fields.</w:t>
      </w:r>
    </w:p>
    <w:p w14:paraId="4A584416" w14:textId="77777777" w:rsidR="00DD27AA" w:rsidRDefault="00DD27AA" w:rsidP="00DD27AA">
      <w:pPr>
        <w:keepNext/>
        <w:spacing w:after="0"/>
      </w:pPr>
    </w:p>
    <w:p w14:paraId="4D3BA51B" w14:textId="77777777" w:rsidR="003A595F" w:rsidRPr="00A66FFF" w:rsidRDefault="003A595F" w:rsidP="00DD27AA">
      <w:pPr>
        <w:keepNext/>
        <w:spacing w:after="0"/>
      </w:pPr>
    </w:p>
    <w:p w14:paraId="7743EE87" w14:textId="2D30761A" w:rsidR="00DD27AA" w:rsidRPr="00F164AB" w:rsidRDefault="00DD27AA" w:rsidP="00DD27AA">
      <w:pPr>
        <w:pStyle w:val="ListParagraph"/>
        <w:keepNext/>
        <w:numPr>
          <w:ilvl w:val="0"/>
          <w:numId w:val="17"/>
        </w:numPr>
        <w:spacing w:after="0"/>
        <w:rPr>
          <w:b/>
        </w:rPr>
      </w:pPr>
      <w:r w:rsidRPr="007E5B61">
        <w:rPr>
          <w:b/>
        </w:rPr>
        <w:t>Go to Li</w:t>
      </w:r>
      <w:r>
        <w:rPr>
          <w:b/>
        </w:rPr>
        <w:t xml:space="preserve">ne 19, edit the value of the variable to reflect the module name. </w:t>
      </w:r>
    </w:p>
    <w:p w14:paraId="53536C62" w14:textId="400E1C8D" w:rsidR="00811B9E" w:rsidRPr="00DD27AA" w:rsidRDefault="00DD27AA" w:rsidP="00DD27AA">
      <w:pPr>
        <w:pStyle w:val="ListParagraph"/>
        <w:keepNext/>
        <w:spacing w:after="0"/>
      </w:pPr>
      <w:r>
        <w:t xml:space="preserve">This should be the same as the filename without </w:t>
      </w:r>
      <w:del w:id="115" w:author="Lauren" w:date="2017-04-13T16:03:00Z">
        <w:r w:rsidDel="006C3F40">
          <w:delText>its suffix tag</w:delText>
        </w:r>
      </w:del>
      <w:ins w:id="116" w:author="Lauren" w:date="2017-04-13T16:03:00Z">
        <w:r w:rsidR="006C3F40">
          <w:t>the “.</w:t>
        </w:r>
        <w:proofErr w:type="spellStart"/>
        <w:r w:rsidR="006C3F40">
          <w:t>py</w:t>
        </w:r>
        <w:proofErr w:type="spellEnd"/>
        <w:r w:rsidR="006C3F40">
          <w:t>”</w:t>
        </w:r>
      </w:ins>
      <w:r>
        <w:t xml:space="preserve">. It is the same term used to name the rule and the directory. The module name is used multiple times throughout when populating the Snakefile, the </w:t>
      </w:r>
      <w:proofErr w:type="gramStart"/>
      <w:r>
        <w:t>‘.YAML</w:t>
      </w:r>
      <w:proofErr w:type="gramEnd"/>
      <w:r>
        <w:t>’, and the ‘.JSON, files. The name is used for user reporting. When the python scrip</w:t>
      </w:r>
      <w:r w:rsidR="003A595F">
        <w:t>t is run, the outputs describe the</w:t>
      </w:r>
      <w:r>
        <w:t xml:space="preserve"> actions being performed.</w:t>
      </w:r>
    </w:p>
    <w:p w14:paraId="342BE6EF" w14:textId="77777777" w:rsidR="003A595F" w:rsidRDefault="003A595F" w:rsidP="002F7CC9">
      <w:pPr>
        <w:keepNext/>
        <w:spacing w:after="0"/>
      </w:pPr>
    </w:p>
    <w:p w14:paraId="4811A90F" w14:textId="77777777" w:rsidR="003A595F" w:rsidRDefault="003A595F" w:rsidP="002F7CC9">
      <w:pPr>
        <w:keepNext/>
        <w:spacing w:after="0"/>
      </w:pPr>
    </w:p>
    <w:p w14:paraId="5546DD1F" w14:textId="77777777" w:rsidR="003A595F" w:rsidRPr="007E5B61" w:rsidRDefault="003A595F" w:rsidP="003A595F">
      <w:pPr>
        <w:pStyle w:val="ListParagraph"/>
        <w:keepNext/>
        <w:numPr>
          <w:ilvl w:val="0"/>
          <w:numId w:val="17"/>
        </w:numPr>
        <w:spacing w:after="0"/>
        <w:rPr>
          <w:b/>
        </w:rPr>
      </w:pPr>
      <w:r>
        <w:rPr>
          <w:b/>
        </w:rPr>
        <w:t>To preserve line number references, will start from the bottom.</w:t>
      </w:r>
    </w:p>
    <w:p w14:paraId="1A9DD61D" w14:textId="77777777" w:rsidR="003A595F" w:rsidRDefault="003A595F" w:rsidP="003A595F">
      <w:pPr>
        <w:keepNext/>
        <w:spacing w:after="0"/>
        <w:ind w:left="720"/>
      </w:pPr>
      <w:r>
        <w:t xml:space="preserve">Certain sections will require multiple lines of code to be organize, as such, this will push down the lines below. By starting from the bottom, we will not affect the lines until we start altering that line’s location. </w:t>
      </w:r>
    </w:p>
    <w:p w14:paraId="373C97AF" w14:textId="6656415D" w:rsidR="002F7CC9" w:rsidRPr="005704EF" w:rsidRDefault="002F7CC9" w:rsidP="005704EF">
      <w:pPr>
        <w:rPr>
          <w:b/>
        </w:rPr>
      </w:pPr>
      <w:r>
        <w:rPr>
          <w:b/>
        </w:rPr>
        <w:br w:type="page"/>
      </w:r>
    </w:p>
    <w:p w14:paraId="1BA13DB7" w14:textId="6144F4F4" w:rsidR="00071F5C" w:rsidRPr="007E5B61" w:rsidRDefault="00071F5C" w:rsidP="00420BDF">
      <w:pPr>
        <w:pStyle w:val="ListParagraph"/>
        <w:keepNext/>
        <w:numPr>
          <w:ilvl w:val="0"/>
          <w:numId w:val="17"/>
        </w:numPr>
        <w:spacing w:after="0"/>
        <w:rPr>
          <w:b/>
        </w:rPr>
      </w:pPr>
      <w:r w:rsidRPr="007E5B61">
        <w:rPr>
          <w:b/>
        </w:rPr>
        <w:lastRenderedPageBreak/>
        <w:t>Go</w:t>
      </w:r>
      <w:r>
        <w:rPr>
          <w:b/>
        </w:rPr>
        <w:t xml:space="preserve"> to lin</w:t>
      </w:r>
      <w:r w:rsidR="002A1BFE">
        <w:rPr>
          <w:b/>
        </w:rPr>
        <w:t>e 79</w:t>
      </w:r>
      <w:r>
        <w:rPr>
          <w:b/>
        </w:rPr>
        <w:t>, edit the call used for this module.</w:t>
      </w:r>
    </w:p>
    <w:p w14:paraId="1AD21649" w14:textId="77777777" w:rsidR="00DE3BF5" w:rsidRDefault="00DE3BF5" w:rsidP="00DE3BF5">
      <w:pPr>
        <w:keepNext/>
        <w:spacing w:after="0"/>
        <w:ind w:left="720"/>
      </w:pPr>
      <w:r>
        <w:t xml:space="preserve">The statements required for all rules should be listed here. Use the output statements for the rules as templates. Convert the output statement {{samples}} from a wild card. It should become {samples} and have an </w:t>
      </w:r>
    </w:p>
    <w:p w14:paraId="52C502A4" w14:textId="6BED543F" w:rsidR="00071F5C" w:rsidRDefault="0045748E" w:rsidP="00DE3BF5">
      <w:pPr>
        <w:keepNext/>
        <w:spacing w:after="0"/>
        <w:ind w:left="720"/>
      </w:pPr>
      <w:r>
        <w:rPr>
          <w:noProof/>
          <w:lang w:val="en-US"/>
        </w:rPr>
        <mc:AlternateContent>
          <mc:Choice Requires="wpg">
            <w:drawing>
              <wp:anchor distT="0" distB="0" distL="114300" distR="114300" simplePos="0" relativeHeight="251770880" behindDoc="0" locked="0" layoutInCell="1" allowOverlap="1" wp14:anchorId="56496412" wp14:editId="67F44DC8">
                <wp:simplePos x="0" y="0"/>
                <wp:positionH relativeFrom="column">
                  <wp:posOffset>113665</wp:posOffset>
                </wp:positionH>
                <wp:positionV relativeFrom="paragraph">
                  <wp:posOffset>979836</wp:posOffset>
                </wp:positionV>
                <wp:extent cx="6468745" cy="441325"/>
                <wp:effectExtent l="0" t="0" r="8255" b="0"/>
                <wp:wrapThrough wrapText="bothSides">
                  <wp:wrapPolygon edited="0">
                    <wp:start x="0" y="0"/>
                    <wp:lineTo x="0" y="19891"/>
                    <wp:lineTo x="21543" y="19891"/>
                    <wp:lineTo x="21543" y="0"/>
                    <wp:lineTo x="0" y="0"/>
                  </wp:wrapPolygon>
                </wp:wrapThrough>
                <wp:docPr id="60" name="Group 60"/>
                <wp:cNvGraphicFramePr/>
                <a:graphic xmlns:a="http://schemas.openxmlformats.org/drawingml/2006/main">
                  <a:graphicData uri="http://schemas.microsoft.com/office/word/2010/wordprocessingGroup">
                    <wpg:wgp>
                      <wpg:cNvGrpSpPr/>
                      <wpg:grpSpPr>
                        <a:xfrm>
                          <a:off x="0" y="0"/>
                          <a:ext cx="6468745" cy="441325"/>
                          <a:chOff x="0" y="0"/>
                          <a:chExt cx="6468745" cy="441629"/>
                        </a:xfrm>
                      </wpg:grpSpPr>
                      <pic:pic xmlns:pic="http://schemas.openxmlformats.org/drawingml/2006/picture">
                        <pic:nvPicPr>
                          <pic:cNvPr id="29" name="Picture 29" descr="../../Desktop/Screen%20Shot%202017-03-29%20at%2011.25.05%20AM.png"/>
                          <pic:cNvPicPr>
                            <a:picLocks noChangeAspect="1"/>
                          </pic:cNvPicPr>
                        </pic:nvPicPr>
                        <pic:blipFill rotWithShape="1">
                          <a:blip r:embed="rId26" cstate="print">
                            <a:extLst>
                              <a:ext uri="{28A0092B-C50C-407E-A947-70E740481C1C}">
                                <a14:useLocalDpi xmlns:a14="http://schemas.microsoft.com/office/drawing/2010/main" val="0"/>
                              </a:ext>
                            </a:extLst>
                          </a:blip>
                          <a:srcRect l="5242" t="49226" b="27682"/>
                          <a:stretch/>
                        </pic:blipFill>
                        <pic:spPr bwMode="auto">
                          <a:xfrm>
                            <a:off x="0" y="0"/>
                            <a:ext cx="6468745" cy="118745"/>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0" y="174929"/>
                            <a:ext cx="6468745" cy="266700"/>
                          </a:xfrm>
                          <a:prstGeom prst="rect">
                            <a:avLst/>
                          </a:prstGeom>
                          <a:solidFill>
                            <a:prstClr val="white"/>
                          </a:solidFill>
                          <a:ln>
                            <a:noFill/>
                          </a:ln>
                          <a:effectLst/>
                        </wps:spPr>
                        <wps:txbx>
                          <w:txbxContent>
                            <w:p w14:paraId="520466AE" w14:textId="70741A18" w:rsidR="00553513" w:rsidRPr="007C5D50" w:rsidRDefault="00553513" w:rsidP="00DE3BF5">
                              <w:pPr>
                                <w:pStyle w:val="Caption"/>
                                <w:rPr>
                                  <w:noProof/>
                                  <w:sz w:val="22"/>
                                  <w:szCs w:val="22"/>
                                </w:rPr>
                              </w:pPr>
                              <w:r>
                                <w:t xml:space="preserve">Figure </w:t>
                              </w:r>
                              <w:fldSimple w:instr=" SEQ Figure \* ARABIC ">
                                <w:r>
                                  <w:rPr>
                                    <w:noProof/>
                                  </w:rPr>
                                  <w:t>15</w:t>
                                </w:r>
                              </w:fldSimple>
                              <w:r>
                                <w:t>. VIM screenshot of the code which replaced the template text for mPile.py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496412" id="Group 60" o:spid="_x0000_s1071" style="position:absolute;left:0;text-align:left;margin-left:8.95pt;margin-top:77.15pt;width:509.35pt;height:34.75pt;z-index:251770880" coordsize="6468745,44162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">
                <v:shape id="Picture 29" o:spid="_x0000_s1072" type="#_x0000_t75" alt="../../Desktop/Screen%20Shot%202017-03-29%20at%2011.25.05%20AM.png" style="position:absolute;width:6468745;height:1187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b&#10;hp3FAAAA2wAAAA8AAABkcnMvZG93bnJldi54bWxEj81qwzAQhO+FvIPYQG6NXAdK60Y2IVAohBzy&#10;A6G3rbW13ForYym2m6ePAoEeh5n5hlkWo21ET52vHSt4micgiEuna64UHA/vjy8gfEDW2DgmBX/k&#10;ocgnD0vMtBt4R/0+VCJC2GeowITQZlL60pBFP3ctcfS+XWcxRNlVUnc4RLhtZJokz9JizXHBYEtr&#10;Q+Xv/mwVXMwuocvnuBj0Nl389NXX6rTeKDWbjqs3EIHG8B++tz+0gvQVbl/iD5D5F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Z24adxQAAANsAAAAPAAAAAAAAAAAAAAAAAJwC&#10;AABkcnMvZG93bnJldi54bWxQSwUGAAAAAAQABAD3AAAAjgMAAAAA&#10;">
                  <v:imagedata r:id="rId27" o:title="../../Desktop/Screen%20Shot%202017-03-29%20at%2011.25.05%20AM.png" croptop="32261f" cropbottom="18142f" cropleft="3435f"/>
                  <v:path arrowok="t"/>
                </v:shape>
                <v:shape id="Text Box 31" o:spid="_x0000_s1073" type="#_x0000_t202" style="position:absolute;top:174929;width:646874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iGI9xgAA&#10;ANsAAAAPAAAAZHJzL2Rvd25yZXYueG1sRI9PawIxFMTvQr9DeIVeRLP+QcrWKCIVWi/SrRdvj81z&#10;s+3mZUmyuv32RhB6HGbmN8xy3dtGXMiH2rGCyTgDQVw6XXOl4Pi9G72CCBFZY+OYFPxRgPXqabDE&#10;XLsrf9GliJVIEA45KjAxtrmUoTRkMYxdS5y8s/MWY5K+ktrjNcFtI6dZtpAWa04LBlvaGip/i84q&#10;OMxPBzPszu/7zXzmP4/ddvFTFUq9PPebNxCR+vgffrQ/tILZBO5f0g+Qq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yiGI9xgAAANsAAAAPAAAAAAAAAAAAAAAAAJcCAABkcnMv&#10;ZG93bnJldi54bWxQSwUGAAAAAAQABAD1AAAAigMAAAAA&#10;" stroked="f">
                  <v:textbox style="mso-fit-shape-to-text:t" inset="0,0,0,0">
                    <w:txbxContent>
                      <w:p w14:paraId="520466AE" w14:textId="70741A18" w:rsidR="00553513" w:rsidRPr="007C5D50" w:rsidRDefault="00553513" w:rsidP="00DE3BF5">
                        <w:pPr>
                          <w:pStyle w:val="Caption"/>
                          <w:rPr>
                            <w:noProof/>
                            <w:sz w:val="22"/>
                            <w:szCs w:val="22"/>
                          </w:rPr>
                        </w:pPr>
                        <w:r>
                          <w:t xml:space="preserve">Figure </w:t>
                        </w:r>
                        <w:fldSimple w:instr=" SEQ Figure \* ARABIC ">
                          <w:r>
                            <w:rPr>
                              <w:noProof/>
                            </w:rPr>
                            <w:t>15</w:t>
                          </w:r>
                        </w:fldSimple>
                        <w:r>
                          <w:t>. VIM screenshot of the code which replaced the template text for mPile.py</w:t>
                        </w:r>
                      </w:p>
                    </w:txbxContent>
                  </v:textbox>
                </v:shape>
                <w10:wrap type="through"/>
              </v:group>
            </w:pict>
          </mc:Fallback>
        </mc:AlternateContent>
      </w:r>
      <w:r>
        <w:rPr>
          <w:noProof/>
          <w:lang w:val="en-US"/>
        </w:rPr>
        <mc:AlternateContent>
          <mc:Choice Requires="wpg">
            <w:drawing>
              <wp:anchor distT="0" distB="0" distL="114300" distR="114300" simplePos="0" relativeHeight="251767808" behindDoc="0" locked="0" layoutInCell="1" allowOverlap="1" wp14:anchorId="0F559DE1" wp14:editId="2258EB58">
                <wp:simplePos x="0" y="0"/>
                <wp:positionH relativeFrom="column">
                  <wp:posOffset>112395</wp:posOffset>
                </wp:positionH>
                <wp:positionV relativeFrom="paragraph">
                  <wp:posOffset>538824</wp:posOffset>
                </wp:positionV>
                <wp:extent cx="6578600" cy="439420"/>
                <wp:effectExtent l="0" t="0" r="0" b="0"/>
                <wp:wrapThrough wrapText="bothSides">
                  <wp:wrapPolygon edited="0">
                    <wp:start x="0" y="0"/>
                    <wp:lineTo x="0" y="19977"/>
                    <wp:lineTo x="21517" y="19977"/>
                    <wp:lineTo x="21517" y="0"/>
                    <wp:lineTo x="0" y="0"/>
                  </wp:wrapPolygon>
                </wp:wrapThrough>
                <wp:docPr id="59" name="Group 59"/>
                <wp:cNvGraphicFramePr/>
                <a:graphic xmlns:a="http://schemas.openxmlformats.org/drawingml/2006/main">
                  <a:graphicData uri="http://schemas.microsoft.com/office/word/2010/wordprocessingGroup">
                    <wpg:wgp>
                      <wpg:cNvGrpSpPr/>
                      <wpg:grpSpPr>
                        <a:xfrm>
                          <a:off x="0" y="0"/>
                          <a:ext cx="6578600" cy="439420"/>
                          <a:chOff x="0" y="1434"/>
                          <a:chExt cx="6578600" cy="440194"/>
                        </a:xfrm>
                      </wpg:grpSpPr>
                      <pic:pic xmlns:pic="http://schemas.openxmlformats.org/drawingml/2006/picture">
                        <pic:nvPicPr>
                          <pic:cNvPr id="28" name="Picture 28" descr="../../Desktop/Screen%20Shot%202017-03-29%20at%2011.24.26%20AM.png"/>
                          <pic:cNvPicPr>
                            <a:picLocks noChangeAspect="1"/>
                          </pic:cNvPicPr>
                        </pic:nvPicPr>
                        <pic:blipFill rotWithShape="1">
                          <a:blip r:embed="rId28" cstate="print">
                            <a:extLst>
                              <a:ext uri="{28A0092B-C50C-407E-A947-70E740481C1C}">
                                <a14:useLocalDpi xmlns:a14="http://schemas.microsoft.com/office/drawing/2010/main" val="0"/>
                              </a:ext>
                            </a:extLst>
                          </a:blip>
                          <a:srcRect l="3835" t="34497" b="39629"/>
                          <a:stretch/>
                        </pic:blipFill>
                        <pic:spPr bwMode="auto">
                          <a:xfrm>
                            <a:off x="0" y="1434"/>
                            <a:ext cx="6578600" cy="118745"/>
                          </a:xfrm>
                          <a:prstGeom prst="rect">
                            <a:avLst/>
                          </a:prstGeom>
                          <a:noFill/>
                          <a:ln>
                            <a:noFill/>
                          </a:ln>
                          <a:extLst>
                            <a:ext uri="{53640926-AAD7-44D8-BBD7-CCE9431645EC}">
                              <a14:shadowObscured xmlns:a14="http://schemas.microsoft.com/office/drawing/2010/main"/>
                            </a:ext>
                          </a:extLst>
                        </pic:spPr>
                      </pic:pic>
                      <wps:wsp>
                        <wps:cNvPr id="30" name="Text Box 30"/>
                        <wps:cNvSpPr txBox="1"/>
                        <wps:spPr>
                          <a:xfrm>
                            <a:off x="0" y="174928"/>
                            <a:ext cx="6578600" cy="266700"/>
                          </a:xfrm>
                          <a:prstGeom prst="rect">
                            <a:avLst/>
                          </a:prstGeom>
                          <a:solidFill>
                            <a:prstClr val="white"/>
                          </a:solidFill>
                          <a:ln>
                            <a:noFill/>
                          </a:ln>
                          <a:effectLst/>
                        </wps:spPr>
                        <wps:txbx>
                          <w:txbxContent>
                            <w:p w14:paraId="511AB47D" w14:textId="7EA2E4C7" w:rsidR="00553513" w:rsidRPr="003C3C4A" w:rsidRDefault="00553513" w:rsidP="00DE3BF5">
                              <w:pPr>
                                <w:pStyle w:val="Caption"/>
                                <w:rPr>
                                  <w:noProof/>
                                  <w:sz w:val="22"/>
                                  <w:szCs w:val="22"/>
                                </w:rPr>
                              </w:pPr>
                              <w:r>
                                <w:t xml:space="preserve">Figure </w:t>
                              </w:r>
                              <w:fldSimple w:instr=" SEQ Figure \* ARABIC ">
                                <w:r>
                                  <w:rPr>
                                    <w:noProof/>
                                  </w:rPr>
                                  <w:t>14</w:t>
                                </w:r>
                              </w:fldSimple>
                              <w:r>
                                <w:t>. VIM screenshot of the code to be replaced inside the python file being built.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F559DE1" id="Group 59" o:spid="_x0000_s1074" style="position:absolute;left:0;text-align:left;margin-left:8.85pt;margin-top:42.45pt;width:518pt;height:34.6pt;z-index:251767808;mso-height-relative:margin" coordorigin=",1434" coordsize="6578600,44019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">
                <v:shape id="Picture 28" o:spid="_x0000_s1075" type="#_x0000_t75" alt="../../Desktop/Screen%20Shot%202017-03-29%20at%2011.24.26%20AM.png" style="position:absolute;top:1434;width:6578600;height:1187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Kq&#10;LizCAAAA2wAAAA8AAABkcnMvZG93bnJldi54bWxET91qwjAUvh/4DuEIu1tTC+u2ahTp2BCHsHU+&#10;wLE5tsXmpCSZ1rc3F8IuP77/xWo0vTiT851lBbMkBUFcW91xo2D/+/H0CsIHZI29ZVJwJQ+r5eRh&#10;gYW2F/6hcxUaEUPYF6igDWEopPR1SwZ9YgfiyB2tMxgidI3UDi8x3PQyS9NcGuw4NrQ4UNlSfar+&#10;jILN9+H9q6rKl7ej2WX557PZul2m1ON0XM9BBBrDv/ju3mgFWRwbv8QfIJc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iqi4swgAAANsAAAAPAAAAAAAAAAAAAAAAAJwCAABk&#10;cnMvZG93bnJldi54bWxQSwUGAAAAAAQABAD3AAAAiwMAAAAA&#10;">
                  <v:imagedata r:id="rId29" o:title="../../Desktop/Screen%20Shot%202017-03-29%20at%2011.24.26%20AM.png" croptop="22608f" cropbottom="25971f" cropleft="2513f"/>
                  <v:path arrowok="t"/>
                </v:shape>
                <v:shape id="Text Box 30" o:spid="_x0000_s1076" type="#_x0000_t202" style="position:absolute;top:174928;width:657860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xMemwgAA&#10;ANsAAAAPAAAAZHJzL2Rvd25yZXYueG1sRE/Pa8IwFL4L/g/hCV5kplOR0RlFZILzIlYvuz2aZ9Ot&#10;eSlJqt1/bw6DHT++36tNbxtxJx9qxwpepxkI4tLpmisF18v+5Q1EiMgaG8ek4JcCbNbDwQpz7R58&#10;pnsRK5FCOOSowMTY5lKG0pDFMHUtceJuzluMCfpKao+PFG4bOcuypbRYc2ow2NLOUPlTdFbBafF1&#10;MpPu9nHcLub+89rtlt9VodR41G/fQUTq47/4z33QCuZpffqSfoB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3Ex6bCAAAA2wAAAA8AAAAAAAAAAAAAAAAAlwIAAGRycy9kb3du&#10;cmV2LnhtbFBLBQYAAAAABAAEAPUAAACGAwAAAAA=&#10;" stroked="f">
                  <v:textbox style="mso-fit-shape-to-text:t" inset="0,0,0,0">
                    <w:txbxContent>
                      <w:p w14:paraId="511AB47D" w14:textId="7EA2E4C7" w:rsidR="00553513" w:rsidRPr="003C3C4A" w:rsidRDefault="00553513" w:rsidP="00DE3BF5">
                        <w:pPr>
                          <w:pStyle w:val="Caption"/>
                          <w:rPr>
                            <w:noProof/>
                            <w:sz w:val="22"/>
                            <w:szCs w:val="22"/>
                          </w:rPr>
                        </w:pPr>
                        <w:r>
                          <w:t xml:space="preserve">Figure </w:t>
                        </w:r>
                        <w:fldSimple w:instr=" SEQ Figure \* ARABIC ">
                          <w:r>
                            <w:rPr>
                              <w:noProof/>
                            </w:rPr>
                            <w:t>14</w:t>
                          </w:r>
                        </w:fldSimple>
                        <w:r>
                          <w:t>. VIM screenshot of the code to be replaced inside the python file being built.</w:t>
                        </w:r>
                      </w:p>
                    </w:txbxContent>
                  </v:textbox>
                </v:shape>
                <w10:wrap type="through"/>
              </v:group>
            </w:pict>
          </mc:Fallback>
        </mc:AlternateContent>
      </w:r>
      <w:r w:rsidR="00DE3BF5">
        <w:t xml:space="preserve">accompanying declaration at the end, </w:t>
      </w:r>
      <w:ins w:id="117" w:author="Lauren" w:date="2017-04-13T16:29:00Z">
        <w:r w:rsidR="002F18AE">
          <w:t>‘</w:t>
        </w:r>
      </w:ins>
      <w:del w:id="118" w:author="Lauren" w:date="2017-04-13T16:29:00Z">
        <w:r w:rsidR="00DE3BF5" w:rsidDel="002F18AE">
          <w:delText>“</w:delText>
        </w:r>
      </w:del>
      <w:r w:rsidR="00DE3BF5">
        <w:t>samples=</w:t>
      </w:r>
      <w:proofErr w:type="spellStart"/>
      <w:r w:rsidR="00DE3BF5">
        <w:t>config</w:t>
      </w:r>
      <w:proofErr w:type="spellEnd"/>
      <w:r w:rsidR="00DE3BF5">
        <w:t>[“sample</w:t>
      </w:r>
      <w:ins w:id="119" w:author="Lauren" w:date="2017-04-13T16:29:00Z">
        <w:r w:rsidR="002F18AE">
          <w:t>”</w:t>
        </w:r>
      </w:ins>
      <w:r w:rsidR="00DE3BF5">
        <w:t>]</w:t>
      </w:r>
      <w:ins w:id="120" w:author="Lauren" w:date="2017-04-13T16:29:00Z">
        <w:r w:rsidR="002F18AE">
          <w:t>’</w:t>
        </w:r>
      </w:ins>
      <w:r w:rsidR="00071F5C">
        <w:t xml:space="preserve">. </w:t>
      </w:r>
      <w:r w:rsidR="00DE3BF5">
        <w:t>The template is shown in Figure 1</w:t>
      </w:r>
      <w:r>
        <w:t>4</w:t>
      </w:r>
      <w:r w:rsidR="00DE3BF5">
        <w:t>, it is converted to the p</w:t>
      </w:r>
      <w:r>
        <w:t>roper call, as seen in Figure 15</w:t>
      </w:r>
      <w:r w:rsidR="00DE3BF5">
        <w:t xml:space="preserve">. </w:t>
      </w:r>
    </w:p>
    <w:p w14:paraId="7F11EC5D" w14:textId="30DE3446" w:rsidR="00DE3BF5" w:rsidRDefault="00DE3BF5" w:rsidP="00071F5C">
      <w:pPr>
        <w:keepNext/>
        <w:spacing w:after="0"/>
      </w:pPr>
    </w:p>
    <w:p w14:paraId="77617C4D" w14:textId="77777777" w:rsidR="0054084B" w:rsidRDefault="0054084B" w:rsidP="00071F5C">
      <w:pPr>
        <w:keepNext/>
        <w:spacing w:after="0"/>
      </w:pPr>
    </w:p>
    <w:p w14:paraId="6977C2B5" w14:textId="7BA487BB" w:rsidR="00071F5C" w:rsidRPr="007E5B61" w:rsidRDefault="00071F5C" w:rsidP="00420BDF">
      <w:pPr>
        <w:pStyle w:val="ListParagraph"/>
        <w:keepNext/>
        <w:numPr>
          <w:ilvl w:val="0"/>
          <w:numId w:val="17"/>
        </w:numPr>
        <w:spacing w:after="0"/>
        <w:rPr>
          <w:b/>
        </w:rPr>
      </w:pPr>
      <w:r w:rsidRPr="007E5B61">
        <w:rPr>
          <w:b/>
        </w:rPr>
        <w:t>Go</w:t>
      </w:r>
      <w:r w:rsidR="002A1BFE">
        <w:rPr>
          <w:b/>
        </w:rPr>
        <w:t xml:space="preserve"> to line Lines 74</w:t>
      </w:r>
      <w:r w:rsidR="00AF383A">
        <w:rPr>
          <w:b/>
        </w:rPr>
        <w:t xml:space="preserve"> and </w:t>
      </w:r>
      <w:r w:rsidR="002A1BFE">
        <w:rPr>
          <w:b/>
        </w:rPr>
        <w:t>75</w:t>
      </w:r>
      <w:r>
        <w:rPr>
          <w:b/>
        </w:rPr>
        <w:t>, reflect here what was listed in Lines 5 and 6 of this file.</w:t>
      </w:r>
    </w:p>
    <w:p w14:paraId="1507B41B" w14:textId="3AFC947B" w:rsidR="00DE3BF5" w:rsidRDefault="00071F5C" w:rsidP="00ED60D3">
      <w:pPr>
        <w:keepNext/>
        <w:spacing w:after="0"/>
        <w:ind w:left="720"/>
      </w:pPr>
      <w:r>
        <w:t xml:space="preserve">This output is used to provide context to what the module does when being viewed from the Snakefile. </w:t>
      </w:r>
    </w:p>
    <w:p w14:paraId="71F81CAC" w14:textId="77777777" w:rsidR="002A1BFE" w:rsidRDefault="002A1BFE" w:rsidP="00ED60D3">
      <w:pPr>
        <w:keepNext/>
        <w:spacing w:after="0"/>
        <w:ind w:left="720"/>
      </w:pPr>
    </w:p>
    <w:p w14:paraId="5670E98B" w14:textId="77777777" w:rsidR="002A1BFE" w:rsidRDefault="002A1BFE" w:rsidP="00ED60D3">
      <w:pPr>
        <w:keepNext/>
        <w:spacing w:after="0"/>
        <w:ind w:left="720"/>
      </w:pPr>
    </w:p>
    <w:p w14:paraId="1DC26168" w14:textId="3EAAB9FD" w:rsidR="00071F5C" w:rsidRPr="007E5B61" w:rsidRDefault="00071F5C" w:rsidP="00420BDF">
      <w:pPr>
        <w:pStyle w:val="ListParagraph"/>
        <w:keepNext/>
        <w:numPr>
          <w:ilvl w:val="0"/>
          <w:numId w:val="17"/>
        </w:numPr>
        <w:spacing w:after="0"/>
        <w:rPr>
          <w:b/>
        </w:rPr>
      </w:pPr>
      <w:r w:rsidRPr="007E5B61">
        <w:rPr>
          <w:b/>
        </w:rPr>
        <w:t>Go</w:t>
      </w:r>
      <w:r w:rsidR="005200F5">
        <w:rPr>
          <w:b/>
        </w:rPr>
        <w:t xml:space="preserve"> to Line 61</w:t>
      </w:r>
      <w:r w:rsidR="00D20658">
        <w:rPr>
          <w:b/>
        </w:rPr>
        <w:t xml:space="preserve">, if using submodules edit this, otherwise, do not change. </w:t>
      </w:r>
    </w:p>
    <w:p w14:paraId="0624693F" w14:textId="1400AE8D" w:rsidR="00071F5C" w:rsidRDefault="002A1BFE" w:rsidP="00D20658">
      <w:pPr>
        <w:keepNext/>
        <w:spacing w:after="0"/>
        <w:ind w:left="720"/>
      </w:pPr>
      <w:r>
        <w:t>To make variable population easier i</w:t>
      </w:r>
      <w:r w:rsidR="00D20658">
        <w:t>n a single main module, everything is named the same</w:t>
      </w:r>
      <w:r w:rsidR="00ED60D3">
        <w:t xml:space="preserve"> as seen in Figure 1</w:t>
      </w:r>
      <w:r w:rsidR="0045748E">
        <w:t>6</w:t>
      </w:r>
      <w:r w:rsidR="008B6891">
        <w:t>.</w:t>
      </w:r>
      <w:r w:rsidR="00D20658">
        <w:t xml:space="preserve"> Otherwise, if there are submodules to this unit, add the names of the rules within each submodule</w:t>
      </w:r>
      <w:r w:rsidR="007F7676">
        <w:t>, as seen in Figure 17</w:t>
      </w:r>
      <w:r w:rsidR="00ED60D3">
        <w:t>.</w:t>
      </w:r>
    </w:p>
    <w:p w14:paraId="4ED8FD32" w14:textId="4ED392F2" w:rsidR="00AF383A" w:rsidRDefault="00AF383A" w:rsidP="00D20658">
      <w:pPr>
        <w:keepNext/>
        <w:spacing w:after="0"/>
      </w:pPr>
    </w:p>
    <w:p w14:paraId="75764A5E" w14:textId="70DF7BEA" w:rsidR="00AF383A" w:rsidRDefault="002A1BFE" w:rsidP="00D20658">
      <w:pPr>
        <w:keepNext/>
        <w:spacing w:after="0"/>
      </w:pPr>
      <w:r>
        <w:rPr>
          <w:noProof/>
          <w:lang w:val="en-US"/>
        </w:rPr>
        <w:drawing>
          <wp:anchor distT="0" distB="0" distL="114300" distR="114300" simplePos="0" relativeHeight="251771904" behindDoc="1" locked="0" layoutInCell="1" allowOverlap="1" wp14:anchorId="05505C85" wp14:editId="484941D8">
            <wp:simplePos x="0" y="0"/>
            <wp:positionH relativeFrom="column">
              <wp:posOffset>164340</wp:posOffset>
            </wp:positionH>
            <wp:positionV relativeFrom="paragraph">
              <wp:posOffset>74951</wp:posOffset>
            </wp:positionV>
            <wp:extent cx="6688455" cy="1566545"/>
            <wp:effectExtent l="0" t="0" r="0" b="8255"/>
            <wp:wrapNone/>
            <wp:docPr id="61" name="Picture 61" descr="../../Desktop/Screen%20Shot%202017-03-29%20at%2011.34.0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3-29%20at%2011.34.09%20AM.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299"/>
                    <a:stretch/>
                  </pic:blipFill>
                  <pic:spPr bwMode="auto">
                    <a:xfrm>
                      <a:off x="0" y="0"/>
                      <a:ext cx="6688455" cy="1566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0FE4DE" w14:textId="77777777" w:rsidR="00AF383A" w:rsidRDefault="00AF383A" w:rsidP="00D20658">
      <w:pPr>
        <w:keepNext/>
        <w:spacing w:after="0"/>
      </w:pPr>
    </w:p>
    <w:p w14:paraId="3ACC0811" w14:textId="77777777" w:rsidR="00AF383A" w:rsidRDefault="00AF383A" w:rsidP="00D20658">
      <w:pPr>
        <w:keepNext/>
        <w:spacing w:after="0"/>
      </w:pPr>
    </w:p>
    <w:p w14:paraId="405E51D6" w14:textId="77777777" w:rsidR="00AF383A" w:rsidRDefault="00AF383A" w:rsidP="00D20658">
      <w:pPr>
        <w:keepNext/>
        <w:spacing w:after="0"/>
      </w:pPr>
    </w:p>
    <w:p w14:paraId="7D765A87" w14:textId="73519B29" w:rsidR="00AF383A" w:rsidRDefault="00AF383A" w:rsidP="00D20658">
      <w:pPr>
        <w:keepNext/>
        <w:spacing w:after="0"/>
      </w:pPr>
    </w:p>
    <w:p w14:paraId="2596ECA8" w14:textId="319FEBFD" w:rsidR="008B6891" w:rsidRDefault="005200F5" w:rsidP="00D20658">
      <w:pPr>
        <w:keepNext/>
        <w:spacing w:after="0"/>
      </w:pPr>
      <w:r>
        <w:rPr>
          <w:noProof/>
          <w:lang w:val="en-US"/>
        </w:rPr>
        <mc:AlternateContent>
          <mc:Choice Requires="wps">
            <w:drawing>
              <wp:anchor distT="0" distB="0" distL="114300" distR="114300" simplePos="0" relativeHeight="251825152" behindDoc="0" locked="0" layoutInCell="1" allowOverlap="1" wp14:anchorId="71169131" wp14:editId="3D6FE21F">
                <wp:simplePos x="0" y="0"/>
                <wp:positionH relativeFrom="column">
                  <wp:posOffset>-291288</wp:posOffset>
                </wp:positionH>
                <wp:positionV relativeFrom="paragraph">
                  <wp:posOffset>184150</wp:posOffset>
                </wp:positionV>
                <wp:extent cx="687600" cy="144000"/>
                <wp:effectExtent l="0" t="25400" r="49530" b="59690"/>
                <wp:wrapThrough wrapText="bothSides">
                  <wp:wrapPolygon edited="0">
                    <wp:start x="4831" y="25423"/>
                    <wp:lineTo x="21600" y="21600"/>
                    <wp:lineTo x="21600" y="2485"/>
                    <wp:lineTo x="4831" y="-5161"/>
                    <wp:lineTo x="40" y="-5161"/>
                    <wp:lineTo x="-759" y="10131"/>
                    <wp:lineTo x="40" y="25423"/>
                    <wp:lineTo x="4831" y="25423"/>
                  </wp:wrapPolygon>
                </wp:wrapThrough>
                <wp:docPr id="15" name="Left Arrow 15"/>
                <wp:cNvGraphicFramePr/>
                <a:graphic xmlns:a="http://schemas.openxmlformats.org/drawingml/2006/main">
                  <a:graphicData uri="http://schemas.microsoft.com/office/word/2010/wordprocessingShape">
                    <wps:wsp>
                      <wps:cNvSpPr/>
                      <wps:spPr>
                        <a:xfrm rot="10800000">
                          <a:off x="0" y="0"/>
                          <a:ext cx="687600" cy="144000"/>
                        </a:xfrm>
                        <a:prstGeom prst="leftArrow">
                          <a:avLst/>
                        </a:prstGeom>
                        <a:solidFill>
                          <a:schemeClr val="accent6">
                            <a:lumMod val="40000"/>
                            <a:lumOff val="60000"/>
                          </a:schemeClr>
                        </a:solidFill>
                        <a:ln>
                          <a:solidFill>
                            <a:schemeClr val="accent6">
                              <a:lumMod val="50000"/>
                            </a:schemeClr>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BD2653"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5" o:spid="_x0000_s1026" type="#_x0000_t66" style="position:absolute;margin-left:-22.95pt;margin-top:14.5pt;width:54.15pt;height:11.35pt;rotation:18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" adj="2262" fillcolor="#c5e0b3 [1305]" strokecolor="#375623 [1609]" strokeweight="1pt">
                <w10:wrap type="through"/>
              </v:shape>
            </w:pict>
          </mc:Fallback>
        </mc:AlternateContent>
      </w:r>
    </w:p>
    <w:p w14:paraId="2A01A19B" w14:textId="481345FE" w:rsidR="008B6891" w:rsidRDefault="008B6891" w:rsidP="00D20658">
      <w:pPr>
        <w:keepNext/>
        <w:spacing w:after="0"/>
      </w:pPr>
    </w:p>
    <w:p w14:paraId="1BA1701B" w14:textId="0AFFD7A9" w:rsidR="008B6891" w:rsidRDefault="008B6891" w:rsidP="00D20658">
      <w:pPr>
        <w:keepNext/>
        <w:spacing w:after="0"/>
      </w:pPr>
    </w:p>
    <w:p w14:paraId="1B568983" w14:textId="7CE7868A" w:rsidR="008B6891" w:rsidRDefault="008B6891" w:rsidP="00D20658">
      <w:pPr>
        <w:keepNext/>
        <w:spacing w:after="0"/>
      </w:pPr>
    </w:p>
    <w:p w14:paraId="61E627ED" w14:textId="5CDF80F5" w:rsidR="008B6891" w:rsidRDefault="002A1BFE" w:rsidP="00D20658">
      <w:pPr>
        <w:keepNext/>
        <w:spacing w:after="0"/>
      </w:pPr>
      <w:r>
        <w:rPr>
          <w:noProof/>
          <w:lang w:val="en-US"/>
        </w:rPr>
        <mc:AlternateContent>
          <mc:Choice Requires="wps">
            <w:drawing>
              <wp:anchor distT="0" distB="0" distL="114300" distR="114300" simplePos="0" relativeHeight="251788288" behindDoc="0" locked="0" layoutInCell="1" allowOverlap="1" wp14:anchorId="2E96DCDD" wp14:editId="08429343">
                <wp:simplePos x="0" y="0"/>
                <wp:positionH relativeFrom="column">
                  <wp:posOffset>176530</wp:posOffset>
                </wp:positionH>
                <wp:positionV relativeFrom="paragraph">
                  <wp:posOffset>45085</wp:posOffset>
                </wp:positionV>
                <wp:extent cx="6845935" cy="405765"/>
                <wp:effectExtent l="0" t="0" r="0" b="0"/>
                <wp:wrapThrough wrapText="bothSides">
                  <wp:wrapPolygon edited="0">
                    <wp:start x="0" y="0"/>
                    <wp:lineTo x="0" y="0"/>
                    <wp:lineTo x="0" y="0"/>
                  </wp:wrapPolygon>
                </wp:wrapThrough>
                <wp:docPr id="104" name="Text Box 104"/>
                <wp:cNvGraphicFramePr/>
                <a:graphic xmlns:a="http://schemas.openxmlformats.org/drawingml/2006/main">
                  <a:graphicData uri="http://schemas.microsoft.com/office/word/2010/wordprocessingShape">
                    <wps:wsp>
                      <wps:cNvSpPr txBox="1"/>
                      <wps:spPr>
                        <a:xfrm>
                          <a:off x="0" y="0"/>
                          <a:ext cx="6845935" cy="405765"/>
                        </a:xfrm>
                        <a:prstGeom prst="rect">
                          <a:avLst/>
                        </a:prstGeom>
                        <a:solidFill>
                          <a:prstClr val="white"/>
                        </a:solidFill>
                        <a:ln>
                          <a:noFill/>
                        </a:ln>
                        <a:effectLst/>
                      </wps:spPr>
                      <wps:txbx>
                        <w:txbxContent>
                          <w:p w14:paraId="4FC65F80" w14:textId="611D3A6D" w:rsidR="00553513" w:rsidRPr="00C002BB" w:rsidRDefault="00553513" w:rsidP="00305C04">
                            <w:pPr>
                              <w:pStyle w:val="Caption"/>
                              <w:rPr>
                                <w:noProof/>
                                <w:sz w:val="22"/>
                                <w:szCs w:val="22"/>
                              </w:rPr>
                            </w:pPr>
                            <w:r>
                              <w:t xml:space="preserve">Figure </w:t>
                            </w:r>
                            <w:fldSimple w:instr=" SEQ Figure \* ARABIC ">
                              <w:r>
                                <w:rPr>
                                  <w:noProof/>
                                </w:rPr>
                                <w:t>16</w:t>
                              </w:r>
                            </w:fldSimple>
                            <w:r>
                              <w:t xml:space="preserve">. </w:t>
                            </w:r>
                            <w:r w:rsidRPr="005A36A9">
                              <w:t>Genesis screenshot of the template structure provided. If only a single module is used, nothing needs to be changed as the "</w:t>
                            </w:r>
                            <w:proofErr w:type="spellStart"/>
                            <w:r w:rsidRPr="005A36A9">
                              <w:t>moduleNAME</w:t>
                            </w:r>
                            <w:proofErr w:type="spellEnd"/>
                            <w:r w:rsidRPr="005A36A9">
                              <w:t>" variable listed at the top of the file will populate all the necessary fields.</w:t>
                            </w:r>
                            <w:r>
                              <w:t xml:space="preserve"> Line 61 is indicated by the green arrow.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6DCDD" id="Text Box 104" o:spid="_x0000_s1077" type="#_x0000_t202" style="position:absolute;margin-left:13.9pt;margin-top:3.55pt;width:539.05pt;height:31.9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" stroked="f">
                <v:textbox style="mso-fit-shape-to-text:t" inset="0,0,0,0">
                  <w:txbxContent>
                    <w:p w14:paraId="4FC65F80" w14:textId="611D3A6D" w:rsidR="00553513" w:rsidRPr="00C002BB" w:rsidRDefault="00553513" w:rsidP="00305C04">
                      <w:pPr>
                        <w:pStyle w:val="Caption"/>
                        <w:rPr>
                          <w:noProof/>
                          <w:sz w:val="22"/>
                          <w:szCs w:val="22"/>
                        </w:rPr>
                      </w:pPr>
                      <w:r>
                        <w:t xml:space="preserve">Figure </w:t>
                      </w:r>
                      <w:fldSimple w:instr=" SEQ Figure \* ARABIC ">
                        <w:r>
                          <w:rPr>
                            <w:noProof/>
                          </w:rPr>
                          <w:t>16</w:t>
                        </w:r>
                      </w:fldSimple>
                      <w:r>
                        <w:t xml:space="preserve">. </w:t>
                      </w:r>
                      <w:r w:rsidRPr="005A36A9">
                        <w:t>Genesis screenshot of the template structure provided. If only a single module is used, nothing needs to be changed as the "</w:t>
                      </w:r>
                      <w:proofErr w:type="spellStart"/>
                      <w:r w:rsidRPr="005A36A9">
                        <w:t>moduleNAME</w:t>
                      </w:r>
                      <w:proofErr w:type="spellEnd"/>
                      <w:r w:rsidRPr="005A36A9">
                        <w:t>" variable listed at the top of the file will populate all the necessary fields.</w:t>
                      </w:r>
                      <w:r>
                        <w:t xml:space="preserve"> Line 61 is indicated by the green arrow.</w:t>
                      </w:r>
                    </w:p>
                  </w:txbxContent>
                </v:textbox>
                <w10:wrap type="through"/>
              </v:shape>
            </w:pict>
          </mc:Fallback>
        </mc:AlternateContent>
      </w:r>
    </w:p>
    <w:p w14:paraId="559697EC" w14:textId="4F11408F" w:rsidR="008B6891" w:rsidRDefault="008B6891" w:rsidP="00D20658">
      <w:pPr>
        <w:keepNext/>
        <w:spacing w:after="0"/>
      </w:pPr>
    </w:p>
    <w:p w14:paraId="0D4F16FF" w14:textId="07BF9401" w:rsidR="008B6891" w:rsidRDefault="008B6891" w:rsidP="00D20658">
      <w:pPr>
        <w:keepNext/>
        <w:spacing w:after="0"/>
      </w:pPr>
    </w:p>
    <w:p w14:paraId="71B54301" w14:textId="73033555" w:rsidR="008B6891" w:rsidRDefault="002A1BFE" w:rsidP="00D20658">
      <w:pPr>
        <w:keepNext/>
        <w:spacing w:after="0"/>
      </w:pPr>
      <w:r>
        <w:rPr>
          <w:noProof/>
          <w:lang w:val="en-US"/>
        </w:rPr>
        <w:drawing>
          <wp:anchor distT="0" distB="0" distL="114300" distR="114300" simplePos="0" relativeHeight="251643904" behindDoc="1" locked="0" layoutInCell="1" allowOverlap="1" wp14:anchorId="2ED3AB57" wp14:editId="7D181633">
            <wp:simplePos x="0" y="0"/>
            <wp:positionH relativeFrom="column">
              <wp:posOffset>965710</wp:posOffset>
            </wp:positionH>
            <wp:positionV relativeFrom="paragraph">
              <wp:posOffset>39183</wp:posOffset>
            </wp:positionV>
            <wp:extent cx="4838700" cy="1541145"/>
            <wp:effectExtent l="0" t="0" r="12700" b="8255"/>
            <wp:wrapNone/>
            <wp:docPr id="45" name="Picture 45" descr="../../Desktop/Screen%20Shot%202017-03-28%20at%2011.03.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sktop/Screen%20Shot%202017-03-28%20at%2011.03.20%20AM.png"/>
                    <pic:cNvPicPr>
                      <a:picLocks noChangeAspect="1"/>
                    </pic:cNvPicPr>
                  </pic:nvPicPr>
                  <pic:blipFill rotWithShape="1">
                    <a:blip r:embed="rId31" cstate="print">
                      <a:extLst>
                        <a:ext uri="{28A0092B-C50C-407E-A947-70E740481C1C}">
                          <a14:useLocalDpi xmlns:a14="http://schemas.microsoft.com/office/drawing/2010/main" val="0"/>
                        </a:ext>
                      </a:extLst>
                    </a:blip>
                    <a:srcRect l="2745"/>
                    <a:stretch/>
                  </pic:blipFill>
                  <pic:spPr bwMode="auto">
                    <a:xfrm>
                      <a:off x="0" y="0"/>
                      <a:ext cx="4838700" cy="1541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392CD61" w14:textId="61323DA5" w:rsidR="00A9682C" w:rsidRDefault="00A9682C" w:rsidP="00D20658">
      <w:pPr>
        <w:keepNext/>
        <w:spacing w:after="0"/>
      </w:pPr>
    </w:p>
    <w:p w14:paraId="7897B066" w14:textId="1AFCBAC7" w:rsidR="00A9682C" w:rsidRDefault="00A9682C" w:rsidP="00D20658">
      <w:pPr>
        <w:keepNext/>
        <w:spacing w:after="0"/>
      </w:pPr>
    </w:p>
    <w:p w14:paraId="51D8685C" w14:textId="4FB9AC96" w:rsidR="008B6891" w:rsidRDefault="008B6891" w:rsidP="00D20658">
      <w:pPr>
        <w:keepNext/>
        <w:spacing w:after="0"/>
      </w:pPr>
    </w:p>
    <w:p w14:paraId="67762075" w14:textId="00C2E046" w:rsidR="008B6891" w:rsidRDefault="008B6891" w:rsidP="00D20658">
      <w:pPr>
        <w:keepNext/>
        <w:spacing w:after="0"/>
      </w:pPr>
    </w:p>
    <w:p w14:paraId="39C810F4" w14:textId="54C5DD97" w:rsidR="008B6891" w:rsidRDefault="005200F5" w:rsidP="00F276E6">
      <w:pPr>
        <w:keepNext/>
        <w:tabs>
          <w:tab w:val="left" w:pos="3873"/>
        </w:tabs>
        <w:spacing w:after="0"/>
      </w:pPr>
      <w:r>
        <w:rPr>
          <w:noProof/>
          <w:lang w:val="en-US"/>
        </w:rPr>
        <mc:AlternateContent>
          <mc:Choice Requires="wps">
            <w:drawing>
              <wp:anchor distT="0" distB="0" distL="114300" distR="114300" simplePos="0" relativeHeight="251829248" behindDoc="0" locked="0" layoutInCell="1" allowOverlap="1" wp14:anchorId="38ADB74F" wp14:editId="2018B0D2">
                <wp:simplePos x="0" y="0"/>
                <wp:positionH relativeFrom="column">
                  <wp:posOffset>397239</wp:posOffset>
                </wp:positionH>
                <wp:positionV relativeFrom="paragraph">
                  <wp:posOffset>145415</wp:posOffset>
                </wp:positionV>
                <wp:extent cx="687070" cy="116840"/>
                <wp:effectExtent l="0" t="25400" r="49530" b="60960"/>
                <wp:wrapThrough wrapText="bothSides">
                  <wp:wrapPolygon edited="0">
                    <wp:start x="4033" y="26296"/>
                    <wp:lineTo x="21600" y="21600"/>
                    <wp:lineTo x="21600" y="2817"/>
                    <wp:lineTo x="4831" y="-6574"/>
                    <wp:lineTo x="-759" y="-6574"/>
                    <wp:lineTo x="-759" y="26296"/>
                    <wp:lineTo x="4033" y="26296"/>
                  </wp:wrapPolygon>
                </wp:wrapThrough>
                <wp:docPr id="19" name="Left Arrow 19"/>
                <wp:cNvGraphicFramePr/>
                <a:graphic xmlns:a="http://schemas.openxmlformats.org/drawingml/2006/main">
                  <a:graphicData uri="http://schemas.microsoft.com/office/word/2010/wordprocessingShape">
                    <wps:wsp>
                      <wps:cNvSpPr/>
                      <wps:spPr>
                        <a:xfrm rot="10800000">
                          <a:off x="0" y="0"/>
                          <a:ext cx="687070" cy="116840"/>
                        </a:xfrm>
                        <a:prstGeom prst="leftArrow">
                          <a:avLst/>
                        </a:prstGeom>
                        <a:solidFill>
                          <a:schemeClr val="accent6">
                            <a:lumMod val="40000"/>
                            <a:lumOff val="60000"/>
                          </a:schemeClr>
                        </a:solidFill>
                        <a:ln>
                          <a:solidFill>
                            <a:schemeClr val="accent6">
                              <a:lumMod val="50000"/>
                            </a:schemeClr>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22029" id="Left Arrow 19" o:spid="_x0000_s1026" type="#_x0000_t66" style="position:absolute;margin-left:31.3pt;margin-top:11.45pt;width:54.1pt;height:9.2pt;rotation:18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" adj="1837" fillcolor="#c5e0b3 [1305]" strokecolor="#375623 [1609]" strokeweight="1pt">
                <w10:wrap type="through"/>
              </v:shape>
            </w:pict>
          </mc:Fallback>
        </mc:AlternateContent>
      </w:r>
      <w:r>
        <w:rPr>
          <w:noProof/>
          <w:lang w:val="en-US"/>
        </w:rPr>
        <mc:AlternateContent>
          <mc:Choice Requires="wps">
            <w:drawing>
              <wp:anchor distT="0" distB="0" distL="114300" distR="114300" simplePos="0" relativeHeight="251827200" behindDoc="0" locked="0" layoutInCell="1" allowOverlap="1" wp14:anchorId="440F58C3" wp14:editId="6E44195D">
                <wp:simplePos x="0" y="0"/>
                <wp:positionH relativeFrom="column">
                  <wp:posOffset>397239</wp:posOffset>
                </wp:positionH>
                <wp:positionV relativeFrom="paragraph">
                  <wp:posOffset>32989</wp:posOffset>
                </wp:positionV>
                <wp:extent cx="687070" cy="116840"/>
                <wp:effectExtent l="0" t="25400" r="49530" b="60960"/>
                <wp:wrapThrough wrapText="bothSides">
                  <wp:wrapPolygon edited="0">
                    <wp:start x="4033" y="26296"/>
                    <wp:lineTo x="21600" y="21600"/>
                    <wp:lineTo x="21600" y="2817"/>
                    <wp:lineTo x="4831" y="-6574"/>
                    <wp:lineTo x="-759" y="-6574"/>
                    <wp:lineTo x="-759" y="26296"/>
                    <wp:lineTo x="4033" y="26296"/>
                  </wp:wrapPolygon>
                </wp:wrapThrough>
                <wp:docPr id="16" name="Left Arrow 16"/>
                <wp:cNvGraphicFramePr/>
                <a:graphic xmlns:a="http://schemas.openxmlformats.org/drawingml/2006/main">
                  <a:graphicData uri="http://schemas.microsoft.com/office/word/2010/wordprocessingShape">
                    <wps:wsp>
                      <wps:cNvSpPr/>
                      <wps:spPr>
                        <a:xfrm rot="10800000">
                          <a:off x="0" y="0"/>
                          <a:ext cx="687070" cy="116840"/>
                        </a:xfrm>
                        <a:prstGeom prst="leftArrow">
                          <a:avLst/>
                        </a:prstGeom>
                        <a:solidFill>
                          <a:schemeClr val="accent6">
                            <a:lumMod val="40000"/>
                            <a:lumOff val="60000"/>
                          </a:schemeClr>
                        </a:solidFill>
                        <a:ln>
                          <a:solidFill>
                            <a:schemeClr val="accent6">
                              <a:lumMod val="50000"/>
                            </a:schemeClr>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363B4" id="Left Arrow 16" o:spid="_x0000_s1026" type="#_x0000_t66" style="position:absolute;margin-left:31.3pt;margin-top:2.6pt;width:54.1pt;height:9.2pt;rotation:180;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" adj="1837" fillcolor="#c5e0b3 [1305]" strokecolor="#375623 [1609]" strokeweight="1pt">
                <w10:wrap type="through"/>
              </v:shape>
            </w:pict>
          </mc:Fallback>
        </mc:AlternateContent>
      </w:r>
      <w:r w:rsidR="00F276E6">
        <w:tab/>
      </w:r>
    </w:p>
    <w:p w14:paraId="4B3F426C" w14:textId="79CA884B" w:rsidR="008B6891" w:rsidRDefault="008B6891" w:rsidP="00D20658">
      <w:pPr>
        <w:keepNext/>
        <w:spacing w:after="0"/>
      </w:pPr>
    </w:p>
    <w:p w14:paraId="54E404A5" w14:textId="28E909BC" w:rsidR="008B6891" w:rsidRDefault="008B6891" w:rsidP="00D20658">
      <w:pPr>
        <w:keepNext/>
        <w:spacing w:after="0"/>
      </w:pPr>
    </w:p>
    <w:p w14:paraId="4A931EDC" w14:textId="0E74F343" w:rsidR="008B6891" w:rsidRDefault="002A1BFE" w:rsidP="00D20658">
      <w:pPr>
        <w:keepNext/>
        <w:spacing w:after="0"/>
      </w:pPr>
      <w:r>
        <w:rPr>
          <w:noProof/>
          <w:lang w:val="en-US"/>
        </w:rPr>
        <mc:AlternateContent>
          <mc:Choice Requires="wps">
            <w:drawing>
              <wp:anchor distT="0" distB="0" distL="114300" distR="114300" simplePos="0" relativeHeight="251790336" behindDoc="0" locked="0" layoutInCell="1" allowOverlap="1" wp14:anchorId="329CBDB0" wp14:editId="458E0403">
                <wp:simplePos x="0" y="0"/>
                <wp:positionH relativeFrom="column">
                  <wp:posOffset>984250</wp:posOffset>
                </wp:positionH>
                <wp:positionV relativeFrom="paragraph">
                  <wp:posOffset>161925</wp:posOffset>
                </wp:positionV>
                <wp:extent cx="4817110" cy="405765"/>
                <wp:effectExtent l="0" t="0" r="0" b="0"/>
                <wp:wrapThrough wrapText="bothSides">
                  <wp:wrapPolygon edited="0">
                    <wp:start x="0" y="0"/>
                    <wp:lineTo x="0" y="0"/>
                    <wp:lineTo x="0" y="0"/>
                  </wp:wrapPolygon>
                </wp:wrapThrough>
                <wp:docPr id="105" name="Text Box 105"/>
                <wp:cNvGraphicFramePr/>
                <a:graphic xmlns:a="http://schemas.openxmlformats.org/drawingml/2006/main">
                  <a:graphicData uri="http://schemas.microsoft.com/office/word/2010/wordprocessingShape">
                    <wps:wsp>
                      <wps:cNvSpPr txBox="1"/>
                      <wps:spPr>
                        <a:xfrm>
                          <a:off x="0" y="0"/>
                          <a:ext cx="4817110" cy="405765"/>
                        </a:xfrm>
                        <a:prstGeom prst="rect">
                          <a:avLst/>
                        </a:prstGeom>
                        <a:solidFill>
                          <a:prstClr val="white"/>
                        </a:solidFill>
                        <a:ln>
                          <a:noFill/>
                        </a:ln>
                        <a:effectLst/>
                      </wps:spPr>
                      <wps:txbx>
                        <w:txbxContent>
                          <w:p w14:paraId="2B309C77" w14:textId="395751C6" w:rsidR="00553513" w:rsidRPr="005E0183" w:rsidRDefault="00553513" w:rsidP="00305C04">
                            <w:pPr>
                              <w:pStyle w:val="Caption"/>
                              <w:rPr>
                                <w:noProof/>
                                <w:sz w:val="22"/>
                                <w:szCs w:val="22"/>
                              </w:rPr>
                            </w:pPr>
                            <w:r>
                              <w:t xml:space="preserve">Figure </w:t>
                            </w:r>
                            <w:fldSimple w:instr=" SEQ Figure \* ARABIC ">
                              <w:r>
                                <w:rPr>
                                  <w:noProof/>
                                </w:rPr>
                                <w:t>17</w:t>
                              </w:r>
                            </w:fldSimple>
                            <w:r>
                              <w:t xml:space="preserve">. </w:t>
                            </w:r>
                            <w:r w:rsidRPr="00010531">
                              <w:t xml:space="preserve">Genesis screenshot of the JSON File section from the </w:t>
                            </w:r>
                            <w:r>
                              <w:t xml:space="preserve">production ready </w:t>
                            </w:r>
                            <w:r w:rsidRPr="00010531">
                              <w:t xml:space="preserve">module </w:t>
                            </w:r>
                            <w:proofErr w:type="spellStart"/>
                            <w:r w:rsidRPr="00010531">
                              <w:t>mPile</w:t>
                            </w:r>
                            <w:proofErr w:type="spellEnd"/>
                            <w:r w:rsidRPr="00010531">
                              <w:t xml:space="preserve">. </w:t>
                            </w:r>
                            <w:proofErr w:type="spellStart"/>
                            <w:r w:rsidRPr="00010531">
                              <w:t>mPile</w:t>
                            </w:r>
                            <w:proofErr w:type="spellEnd"/>
                            <w:r w:rsidRPr="00010531">
                              <w:t xml:space="preserve"> has two </w:t>
                            </w:r>
                            <w:r>
                              <w:t>sub</w:t>
                            </w:r>
                            <w:r w:rsidRPr="00010531">
                              <w:t xml:space="preserve">modules, </w:t>
                            </w:r>
                            <w:proofErr w:type="spellStart"/>
                            <w:r w:rsidRPr="00010531">
                              <w:t>mPileSPLIT</w:t>
                            </w:r>
                            <w:proofErr w:type="spellEnd"/>
                            <w:r w:rsidRPr="00010531">
                              <w:t xml:space="preserve"> and </w:t>
                            </w:r>
                            <w:proofErr w:type="spellStart"/>
                            <w:r w:rsidRPr="00010531">
                              <w:t>mPileUNSPLIT</w:t>
                            </w:r>
                            <w:proofErr w:type="spellEnd"/>
                            <w:r>
                              <w:t>. The green arrow highlights the listed submodules.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CBDB0" id="Text Box 105" o:spid="_x0000_s1078" type="#_x0000_t202" style="position:absolute;margin-left:77.5pt;margin-top:12.75pt;width:379.3pt;height:31.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" stroked="f">
                <v:textbox style="mso-fit-shape-to-text:t" inset="0,0,0,0">
                  <w:txbxContent>
                    <w:p w14:paraId="2B309C77" w14:textId="395751C6" w:rsidR="00553513" w:rsidRPr="005E0183" w:rsidRDefault="00553513" w:rsidP="00305C04">
                      <w:pPr>
                        <w:pStyle w:val="Caption"/>
                        <w:rPr>
                          <w:noProof/>
                          <w:sz w:val="22"/>
                          <w:szCs w:val="22"/>
                        </w:rPr>
                      </w:pPr>
                      <w:r>
                        <w:t xml:space="preserve">Figure </w:t>
                      </w:r>
                      <w:fldSimple w:instr=" SEQ Figure \* ARABIC ">
                        <w:r>
                          <w:rPr>
                            <w:noProof/>
                          </w:rPr>
                          <w:t>17</w:t>
                        </w:r>
                      </w:fldSimple>
                      <w:r>
                        <w:t xml:space="preserve">. </w:t>
                      </w:r>
                      <w:r w:rsidRPr="00010531">
                        <w:t xml:space="preserve">Genesis screenshot of the JSON File section from the </w:t>
                      </w:r>
                      <w:r>
                        <w:t xml:space="preserve">production ready </w:t>
                      </w:r>
                      <w:r w:rsidRPr="00010531">
                        <w:t xml:space="preserve">module </w:t>
                      </w:r>
                      <w:proofErr w:type="spellStart"/>
                      <w:r w:rsidRPr="00010531">
                        <w:t>mPile</w:t>
                      </w:r>
                      <w:proofErr w:type="spellEnd"/>
                      <w:r w:rsidRPr="00010531">
                        <w:t xml:space="preserve">. </w:t>
                      </w:r>
                      <w:proofErr w:type="spellStart"/>
                      <w:r w:rsidRPr="00010531">
                        <w:t>mPile</w:t>
                      </w:r>
                      <w:proofErr w:type="spellEnd"/>
                      <w:r w:rsidRPr="00010531">
                        <w:t xml:space="preserve"> has two </w:t>
                      </w:r>
                      <w:r>
                        <w:t>sub</w:t>
                      </w:r>
                      <w:r w:rsidRPr="00010531">
                        <w:t xml:space="preserve">modules, </w:t>
                      </w:r>
                      <w:proofErr w:type="spellStart"/>
                      <w:r w:rsidRPr="00010531">
                        <w:t>mPileSPLIT</w:t>
                      </w:r>
                      <w:proofErr w:type="spellEnd"/>
                      <w:r w:rsidRPr="00010531">
                        <w:t xml:space="preserve"> and </w:t>
                      </w:r>
                      <w:proofErr w:type="spellStart"/>
                      <w:r w:rsidRPr="00010531">
                        <w:t>mPileUNSPLIT</w:t>
                      </w:r>
                      <w:proofErr w:type="spellEnd"/>
                      <w:r>
                        <w:t>. The green arrow highlights the listed submodules.</w:t>
                      </w:r>
                    </w:p>
                  </w:txbxContent>
                </v:textbox>
                <w10:wrap type="through"/>
              </v:shape>
            </w:pict>
          </mc:Fallback>
        </mc:AlternateContent>
      </w:r>
    </w:p>
    <w:p w14:paraId="5D7FE029" w14:textId="77777777" w:rsidR="008B6891" w:rsidRDefault="008B6891" w:rsidP="00D20658">
      <w:pPr>
        <w:keepNext/>
        <w:spacing w:after="0"/>
      </w:pPr>
    </w:p>
    <w:p w14:paraId="762879F2" w14:textId="77777777" w:rsidR="008B6891" w:rsidRDefault="008B6891" w:rsidP="00D20658">
      <w:pPr>
        <w:keepNext/>
        <w:spacing w:after="0"/>
      </w:pPr>
    </w:p>
    <w:p w14:paraId="56991565" w14:textId="77777777" w:rsidR="00A9682C" w:rsidRDefault="00A9682C" w:rsidP="00D20658">
      <w:pPr>
        <w:keepNext/>
        <w:spacing w:after="0"/>
      </w:pPr>
    </w:p>
    <w:p w14:paraId="16166C19" w14:textId="77777777" w:rsidR="005704EF" w:rsidRDefault="005704EF" w:rsidP="00D20658">
      <w:pPr>
        <w:keepNext/>
        <w:spacing w:after="0"/>
      </w:pPr>
    </w:p>
    <w:p w14:paraId="76676270" w14:textId="793A2911" w:rsidR="00071F5C" w:rsidRPr="007E5B61" w:rsidRDefault="00071F5C" w:rsidP="00420BDF">
      <w:pPr>
        <w:pStyle w:val="ListParagraph"/>
        <w:keepNext/>
        <w:numPr>
          <w:ilvl w:val="0"/>
          <w:numId w:val="17"/>
        </w:numPr>
        <w:spacing w:after="0"/>
        <w:rPr>
          <w:b/>
        </w:rPr>
      </w:pPr>
      <w:r w:rsidRPr="007E5B61">
        <w:rPr>
          <w:b/>
        </w:rPr>
        <w:lastRenderedPageBreak/>
        <w:t>Go</w:t>
      </w:r>
      <w:r w:rsidR="002F5750">
        <w:rPr>
          <w:b/>
        </w:rPr>
        <w:t xml:space="preserve"> to Lines 43-50</w:t>
      </w:r>
      <w:r w:rsidR="00A9682C">
        <w:rPr>
          <w:b/>
        </w:rPr>
        <w:t xml:space="preserve">, </w:t>
      </w:r>
      <w:r w:rsidR="002F5750">
        <w:rPr>
          <w:b/>
        </w:rPr>
        <w:t>list the parameters and write them to the target YAML file</w:t>
      </w:r>
      <w:r w:rsidR="00D20658">
        <w:rPr>
          <w:b/>
        </w:rPr>
        <w:t>.</w:t>
      </w:r>
    </w:p>
    <w:p w14:paraId="4FB2D648" w14:textId="128CEEC6" w:rsidR="009E0A04" w:rsidRDefault="00A3563E" w:rsidP="00D20658">
      <w:pPr>
        <w:keepNext/>
        <w:spacing w:after="0"/>
        <w:ind w:left="720"/>
        <w:rPr>
          <w:ins w:id="121" w:author="Lauren" w:date="2017-04-13T16:46:00Z"/>
        </w:rPr>
      </w:pPr>
      <w:r>
        <w:t>The parameters listed here sho</w:t>
      </w:r>
      <w:r w:rsidR="00AF383A">
        <w:t xml:space="preserve">uld follow the format of line </w:t>
      </w:r>
      <w:del w:id="122" w:author="Lauren" w:date="2017-04-13T16:44:00Z">
        <w:r w:rsidR="00AF383A" w:rsidDel="00753C66">
          <w:delText>42</w:delText>
        </w:r>
      </w:del>
      <w:ins w:id="123" w:author="Lauren" w:date="2017-04-13T16:44:00Z">
        <w:r w:rsidR="00753C66">
          <w:t>43</w:t>
        </w:r>
      </w:ins>
      <w:r>
        <w:t>, and sh</w:t>
      </w:r>
      <w:r w:rsidR="00AF383A">
        <w:t xml:space="preserve">ould be added to the Line </w:t>
      </w:r>
      <w:del w:id="124" w:author="Lauren" w:date="2017-04-13T16:44:00Z">
        <w:r w:rsidR="00AF383A" w:rsidDel="0032530C">
          <w:delText xml:space="preserve">45 </w:delText>
        </w:r>
      </w:del>
      <w:ins w:id="125" w:author="Lauren" w:date="2017-04-13T16:44:00Z">
        <w:r w:rsidR="0032530C">
          <w:t xml:space="preserve">48 </w:t>
        </w:r>
      </w:ins>
      <w:proofErr w:type="gramStart"/>
      <w:r w:rsidR="00AF383A">
        <w:t>“.write</w:t>
      </w:r>
      <w:proofErr w:type="gramEnd"/>
      <w:r w:rsidR="00AF383A">
        <w:t xml:space="preserve">()” statement. </w:t>
      </w:r>
      <w:r>
        <w:t>Add all the parameters that were used in the coding of the modules</w:t>
      </w:r>
      <w:r w:rsidR="007F7676">
        <w:t xml:space="preserve">, as seen in </w:t>
      </w:r>
      <w:commentRangeStart w:id="126"/>
      <w:r w:rsidR="007F7676">
        <w:t>Figure 18</w:t>
      </w:r>
      <w:commentRangeEnd w:id="126"/>
      <w:r w:rsidR="009E0A04">
        <w:rPr>
          <w:rStyle w:val="CommentReference"/>
        </w:rPr>
        <w:commentReference w:id="126"/>
      </w:r>
      <w:r>
        <w:t xml:space="preserve">. </w:t>
      </w:r>
      <w:r w:rsidR="00A9682C">
        <w:t xml:space="preserve">This python </w:t>
      </w:r>
      <w:r>
        <w:t xml:space="preserve">script </w:t>
      </w:r>
      <w:r w:rsidR="00A9682C">
        <w:t xml:space="preserve">will </w:t>
      </w:r>
      <w:r>
        <w:t xml:space="preserve">populate a file in </w:t>
      </w:r>
      <w:proofErr w:type="gramStart"/>
      <w:r>
        <w:t>“.YAML</w:t>
      </w:r>
      <w:proofErr w:type="gramEnd"/>
      <w:r>
        <w:t>” format</w:t>
      </w:r>
      <w:ins w:id="127" w:author="Lauren" w:date="2017-04-13T16:57:00Z">
        <w:r w:rsidR="00AF1D30">
          <w:t>, so all entries added must follow YAML syntax</w:t>
        </w:r>
      </w:ins>
      <w:ins w:id="128" w:author="Lauren" w:date="2017-04-13T16:58:00Z">
        <w:r w:rsidR="001C4731">
          <w:t xml:space="preserve"> (see line 43)</w:t>
        </w:r>
      </w:ins>
      <w:r>
        <w:t xml:space="preserve">. </w:t>
      </w:r>
    </w:p>
    <w:p w14:paraId="3D1DC5E2" w14:textId="77777777" w:rsidR="009E0A04" w:rsidRDefault="009E0A04" w:rsidP="00D20658">
      <w:pPr>
        <w:keepNext/>
        <w:spacing w:after="0"/>
        <w:ind w:left="720"/>
        <w:rPr>
          <w:ins w:id="129" w:author="Lauren" w:date="2017-04-13T16:46:00Z"/>
        </w:rPr>
      </w:pPr>
    </w:p>
    <w:p w14:paraId="205FA524" w14:textId="756CE876" w:rsidR="00811B9E" w:rsidRDefault="000D3B18" w:rsidP="00D20658">
      <w:pPr>
        <w:keepNext/>
        <w:spacing w:after="0"/>
        <w:ind w:left="720"/>
      </w:pPr>
      <w:ins w:id="130" w:author="Lauren" w:date="2017-04-13T16:54:00Z">
        <w:r>
          <w:t>When</w:t>
        </w:r>
      </w:ins>
      <w:ins w:id="131" w:author="Lauren" w:date="2017-04-13T16:46:00Z">
        <w:r w:rsidR="009E0A04">
          <w:t xml:space="preserve"> </w:t>
        </w:r>
      </w:ins>
      <w:ins w:id="132" w:author="Lauren" w:date="2017-04-13T16:54:00Z">
        <w:r w:rsidR="00141988">
          <w:t>coding</w:t>
        </w:r>
      </w:ins>
      <w:ins w:id="133" w:author="Lauren" w:date="2017-04-13T16:51:00Z">
        <w:r w:rsidR="00B87735">
          <w:t xml:space="preserve"> </w:t>
        </w:r>
      </w:ins>
      <w:ins w:id="134" w:author="Lauren" w:date="2017-04-13T16:54:00Z">
        <w:r>
          <w:t xml:space="preserve">the </w:t>
        </w:r>
        <w:proofErr w:type="spellStart"/>
        <w:r>
          <w:t>tPile</w:t>
        </w:r>
        <w:proofErr w:type="spellEnd"/>
        <w:r>
          <w:t xml:space="preserve"> rule in </w:t>
        </w:r>
      </w:ins>
      <w:ins w:id="135" w:author="Lauren" w:date="2017-04-13T16:46:00Z">
        <w:r w:rsidR="009E0A04">
          <w:t xml:space="preserve">our </w:t>
        </w:r>
        <w:proofErr w:type="spellStart"/>
        <w:r w:rsidR="009E0A04">
          <w:t>tPile</w:t>
        </w:r>
      </w:ins>
      <w:ins w:id="136" w:author="Lauren" w:date="2017-04-13T16:51:00Z">
        <w:r w:rsidR="00B87735">
          <w:t>_INCLUDE</w:t>
        </w:r>
      </w:ins>
      <w:proofErr w:type="spellEnd"/>
      <w:ins w:id="137" w:author="Lauren" w:date="2017-04-13T16:46:00Z">
        <w:r w:rsidR="009E0A04">
          <w:t xml:space="preserve"> </w:t>
        </w:r>
      </w:ins>
      <w:ins w:id="138" w:author="Lauren" w:date="2017-04-13T16:51:00Z">
        <w:r w:rsidR="00B87735">
          <w:t>file</w:t>
        </w:r>
      </w:ins>
      <w:ins w:id="139" w:author="Lauren" w:date="2017-04-13T16:46:00Z">
        <w:r w:rsidR="009E0A04">
          <w:t>, we added the “</w:t>
        </w:r>
        <w:proofErr w:type="spellStart"/>
        <w:r w:rsidR="009E0A04">
          <w:t>tPile_samtoolsProg</w:t>
        </w:r>
        <w:proofErr w:type="spellEnd"/>
        <w:r w:rsidR="009E0A04">
          <w:t xml:space="preserve">” software argument to define which version of </w:t>
        </w:r>
        <w:proofErr w:type="spellStart"/>
        <w:r w:rsidR="009E0A04">
          <w:t>samtools</w:t>
        </w:r>
        <w:proofErr w:type="spellEnd"/>
        <w:r w:rsidR="009E0A04">
          <w:t xml:space="preserve"> to use</w:t>
        </w:r>
      </w:ins>
      <w:ins w:id="140" w:author="Lauren" w:date="2017-04-13T16:50:00Z">
        <w:r w:rsidR="009E0A04">
          <w:t xml:space="preserve"> (see step 1</w:t>
        </w:r>
      </w:ins>
      <w:ins w:id="141" w:author="Lauren" w:date="2017-04-13T16:51:00Z">
        <w:r w:rsidR="00B87735">
          <w:t>3</w:t>
        </w:r>
      </w:ins>
      <w:ins w:id="142" w:author="Lauren" w:date="2017-04-13T16:50:00Z">
        <w:r w:rsidR="009E0A04">
          <w:t>)</w:t>
        </w:r>
      </w:ins>
      <w:ins w:id="143" w:author="Lauren" w:date="2017-04-13T16:46:00Z">
        <w:r w:rsidR="009E0A04">
          <w:t xml:space="preserve">. We also defined </w:t>
        </w:r>
      </w:ins>
      <w:ins w:id="144" w:author="Lauren" w:date="2017-04-13T16:51:00Z">
        <w:r w:rsidR="00441CDF">
          <w:t xml:space="preserve">a new output directory </w:t>
        </w:r>
        <w:proofErr w:type="spellStart"/>
        <w:r w:rsidR="00441CDF">
          <w:t>tpileDIR</w:t>
        </w:r>
        <w:proofErr w:type="spellEnd"/>
        <w:r w:rsidR="00441CDF">
          <w:t xml:space="preserve"> (step 8), and </w:t>
        </w:r>
      </w:ins>
      <w:ins w:id="145" w:author="Lauren" w:date="2017-04-13T16:48:00Z">
        <w:r w:rsidR="009E0A04">
          <w:t xml:space="preserve">variables </w:t>
        </w:r>
        <w:proofErr w:type="spellStart"/>
        <w:r w:rsidR="009E0A04">
          <w:t>bitFLAG</w:t>
        </w:r>
        <w:proofErr w:type="spellEnd"/>
        <w:r w:rsidR="009E0A04">
          <w:t xml:space="preserve">, </w:t>
        </w:r>
        <w:proofErr w:type="spellStart"/>
        <w:r w:rsidR="009E0A04">
          <w:t>countORPHAN</w:t>
        </w:r>
        <w:proofErr w:type="spellEnd"/>
        <w:r w:rsidR="009E0A04">
          <w:t xml:space="preserve">, </w:t>
        </w:r>
        <w:proofErr w:type="spellStart"/>
        <w:r w:rsidR="009E0A04">
          <w:t>noBAQ</w:t>
        </w:r>
        <w:proofErr w:type="spellEnd"/>
        <w:r w:rsidR="00441CDF">
          <w:t xml:space="preserve">, </w:t>
        </w:r>
        <w:proofErr w:type="spellStart"/>
        <w:r w:rsidR="00441CDF">
          <w:t>maxDEP</w:t>
        </w:r>
        <w:proofErr w:type="spellEnd"/>
        <w:r w:rsidR="00441CDF">
          <w:t xml:space="preserve">, and </w:t>
        </w:r>
        <w:proofErr w:type="spellStart"/>
        <w:r w:rsidR="00441CDF">
          <w:t>mapQUAL</w:t>
        </w:r>
        <w:proofErr w:type="spellEnd"/>
        <w:r w:rsidR="00441CDF">
          <w:t xml:space="preserve"> (step</w:t>
        </w:r>
      </w:ins>
      <w:ins w:id="146" w:author="Lauren" w:date="2017-04-13T16:52:00Z">
        <w:r w:rsidR="00441CDF">
          <w:t xml:space="preserve"> </w:t>
        </w:r>
      </w:ins>
      <w:ins w:id="147" w:author="Lauren" w:date="2017-04-13T16:48:00Z">
        <w:r w:rsidR="009E0A04">
          <w:t>10).</w:t>
        </w:r>
      </w:ins>
      <w:ins w:id="148" w:author="Lauren" w:date="2017-04-13T16:46:00Z">
        <w:r w:rsidR="009E0A04">
          <w:t xml:space="preserve"> </w:t>
        </w:r>
      </w:ins>
      <w:ins w:id="149" w:author="Lauren" w:date="2017-04-13T16:56:00Z">
        <w:r w:rsidR="00AE71A5">
          <w:t xml:space="preserve">The other </w:t>
        </w:r>
        <w:proofErr w:type="spellStart"/>
        <w:r w:rsidR="00AE71A5">
          <w:t>config</w:t>
        </w:r>
        <w:proofErr w:type="spellEnd"/>
        <w:r w:rsidR="00AE71A5">
          <w:t xml:space="preserve"> variables we reference in </w:t>
        </w:r>
        <w:proofErr w:type="spellStart"/>
        <w:r w:rsidR="00AE71A5">
          <w:t>tPile_INCLUDE</w:t>
        </w:r>
        <w:proofErr w:type="spellEnd"/>
        <w:r w:rsidR="00AE71A5">
          <w:t xml:space="preserve"> are global variables, and thus do not need to be re-explained here.</w:t>
        </w:r>
      </w:ins>
      <w:ins w:id="150" w:author="Lauren" w:date="2017-04-13T16:46:00Z">
        <w:r w:rsidR="009E0A04">
          <w:t xml:space="preserve"> </w:t>
        </w:r>
      </w:ins>
      <w:r w:rsidR="00A3563E">
        <w:t>Existing examples can be see below.</w:t>
      </w:r>
    </w:p>
    <w:p w14:paraId="299EBF03" w14:textId="6ECE3EAD" w:rsidR="00D974F5" w:rsidRDefault="005704EF" w:rsidP="00D20658">
      <w:pPr>
        <w:keepNext/>
        <w:spacing w:after="0"/>
        <w:ind w:left="720"/>
      </w:pPr>
      <w:r>
        <w:rPr>
          <w:noProof/>
          <w:lang w:val="en-US"/>
        </w:rPr>
        <mc:AlternateContent>
          <mc:Choice Requires="wpg">
            <w:drawing>
              <wp:anchor distT="0" distB="0" distL="114300" distR="114300" simplePos="0" relativeHeight="251833344" behindDoc="0" locked="0" layoutInCell="1" allowOverlap="1" wp14:anchorId="5EDA7FE0" wp14:editId="743CD169">
                <wp:simplePos x="0" y="0"/>
                <wp:positionH relativeFrom="column">
                  <wp:posOffset>279400</wp:posOffset>
                </wp:positionH>
                <wp:positionV relativeFrom="paragraph">
                  <wp:posOffset>175895</wp:posOffset>
                </wp:positionV>
                <wp:extent cx="6234430" cy="1638300"/>
                <wp:effectExtent l="0" t="0" r="0" b="12700"/>
                <wp:wrapThrough wrapText="bothSides">
                  <wp:wrapPolygon edited="0">
                    <wp:start x="0" y="0"/>
                    <wp:lineTo x="0" y="21433"/>
                    <wp:lineTo x="21472" y="21433"/>
                    <wp:lineTo x="21472" y="0"/>
                    <wp:lineTo x="0" y="0"/>
                  </wp:wrapPolygon>
                </wp:wrapThrough>
                <wp:docPr id="54" name="Group 54"/>
                <wp:cNvGraphicFramePr/>
                <a:graphic xmlns:a="http://schemas.openxmlformats.org/drawingml/2006/main">
                  <a:graphicData uri="http://schemas.microsoft.com/office/word/2010/wordprocessingGroup">
                    <wpg:wgp>
                      <wpg:cNvGrpSpPr/>
                      <wpg:grpSpPr>
                        <a:xfrm>
                          <a:off x="0" y="0"/>
                          <a:ext cx="6234430" cy="1638300"/>
                          <a:chOff x="0" y="0"/>
                          <a:chExt cx="6234940" cy="1638300"/>
                        </a:xfrm>
                      </wpg:grpSpPr>
                      <pic:pic xmlns:pic="http://schemas.openxmlformats.org/drawingml/2006/picture">
                        <pic:nvPicPr>
                          <pic:cNvPr id="22" name="Picture 22" descr="../../Desktop/Screen%20Shot%202017-04-11%20at%2010.47.52%20AM.p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27445" cy="1307465"/>
                          </a:xfrm>
                          <a:prstGeom prst="rect">
                            <a:avLst/>
                          </a:prstGeom>
                          <a:noFill/>
                          <a:ln>
                            <a:noFill/>
                          </a:ln>
                        </pic:spPr>
                      </pic:pic>
                      <wps:wsp>
                        <wps:cNvPr id="23" name="Text Box 23"/>
                        <wps:cNvSpPr txBox="1"/>
                        <wps:spPr>
                          <a:xfrm>
                            <a:off x="7495" y="1371600"/>
                            <a:ext cx="6227445" cy="266700"/>
                          </a:xfrm>
                          <a:prstGeom prst="rect">
                            <a:avLst/>
                          </a:prstGeom>
                          <a:solidFill>
                            <a:prstClr val="white"/>
                          </a:solidFill>
                          <a:ln>
                            <a:noFill/>
                          </a:ln>
                          <a:effectLst/>
                        </wps:spPr>
                        <wps:txbx>
                          <w:txbxContent>
                            <w:p w14:paraId="792064F6" w14:textId="4BB67E20" w:rsidR="00553513" w:rsidRPr="00017BC1" w:rsidRDefault="00553513" w:rsidP="0045748E">
                              <w:pPr>
                                <w:pStyle w:val="Caption"/>
                                <w:rPr>
                                  <w:noProof/>
                                  <w:sz w:val="22"/>
                                  <w:szCs w:val="22"/>
                                </w:rPr>
                              </w:pPr>
                              <w:r>
                                <w:t xml:space="preserve">Figure </w:t>
                              </w:r>
                              <w:fldSimple w:instr=" SEQ Figure \* ARABIC ">
                                <w:r>
                                  <w:rPr>
                                    <w:noProof/>
                                  </w:rPr>
                                  <w:t>18</w:t>
                                </w:r>
                              </w:fldSimple>
                              <w:r>
                                <w:t>. VIM Screenshot of the "temp.py" file in the Template directory. Shows the section of code that is to be edited.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DA7FE0" id="Group 54" o:spid="_x0000_s1079" style="position:absolute;left:0;text-align:left;margin-left:22pt;margin-top:13.85pt;width:490.9pt;height:129pt;z-index:251833344" coordsize="6234940,1638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">
                <v:shape id="Picture 22" o:spid="_x0000_s1080" type="#_x0000_t75" alt="../../Desktop/Screen%20Shot%202017-04-11%20at%2010.47.52%20AM.png" style="position:absolute;width:6227445;height:13074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Ni&#10;VHvFAAAA2wAAAA8AAABkcnMvZG93bnJldi54bWxEj81rAjEUxO+F/g/hFbxp1gW1rEbpB6KXHtQi&#10;eHtsnvth8rJuoq7965uC0OMwM79hZovOGnGl1leOFQwHCQji3OmKCwXfu2X/FYQPyBqNY1JwJw+L&#10;+fPTDDPtbryh6zYUIkLYZ6igDKHJpPR5SRb9wDXE0Tu61mKIsi2kbvEW4dbINEnG0mLFcaHEhj5K&#10;yk/bi1Xgv4bnjTmvmlF9mJjuvf7ZHz5rpXov3dsURKAu/Icf7bVWkKbw9yX+ADn/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zYlR7xQAAANsAAAAPAAAAAAAAAAAAAAAAAJwC&#10;AABkcnMvZG93bnJldi54bWxQSwUGAAAAAAQABAD3AAAAjgMAAAAA&#10;">
                  <v:imagedata r:id="rId33" o:title="../../Desktop/Screen%20Shot%202017-04-11%20at%2010.47.52%20AM.png"/>
                  <v:path arrowok="t"/>
                </v:shape>
                <v:shape id="Text Box 23" o:spid="_x0000_s1081" type="#_x0000_t202" style="position:absolute;left:7495;top:1371600;width:622744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z88MxQAA&#10;ANsAAAAPAAAAZHJzL2Rvd25yZXYueG1sRI9BawIxFITvhf6H8ApeimarImVrFBEF9SLdevH22Dw3&#10;225eliSr6783hUKPw8x8w8yXvW3ElXyoHSt4G2UgiEuna64UnL62w3cQISJrbByTgjsFWC6en+aY&#10;a3fjT7oWsRIJwiFHBSbGNpcylIYshpFriZN3cd5iTNJXUnu8Jbht5DjLZtJizWnBYEtrQ+VP0VkF&#10;x+n5aF67y+awmk78/tStZ99VodTgpV99gIjUx//wX3unFYwn8Psl/QC5e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jPzwzFAAAA2wAAAA8AAAAAAAAAAAAAAAAAlwIAAGRycy9k&#10;b3ducmV2LnhtbFBLBQYAAAAABAAEAPUAAACJAwAAAAA=&#10;" stroked="f">
                  <v:textbox style="mso-fit-shape-to-text:t" inset="0,0,0,0">
                    <w:txbxContent>
                      <w:p w14:paraId="792064F6" w14:textId="4BB67E20" w:rsidR="00553513" w:rsidRPr="00017BC1" w:rsidRDefault="00553513" w:rsidP="0045748E">
                        <w:pPr>
                          <w:pStyle w:val="Caption"/>
                          <w:rPr>
                            <w:noProof/>
                            <w:sz w:val="22"/>
                            <w:szCs w:val="22"/>
                          </w:rPr>
                        </w:pPr>
                        <w:r>
                          <w:t xml:space="preserve">Figure </w:t>
                        </w:r>
                        <w:fldSimple w:instr=" SEQ Figure \* ARABIC ">
                          <w:r>
                            <w:rPr>
                              <w:noProof/>
                            </w:rPr>
                            <w:t>18</w:t>
                          </w:r>
                        </w:fldSimple>
                        <w:r>
                          <w:t>. VIM Screenshot of the "temp.py" file in the Template directory. Shows the section of code that is to be edited.</w:t>
                        </w:r>
                      </w:p>
                    </w:txbxContent>
                  </v:textbox>
                </v:shape>
                <w10:wrap type="through"/>
              </v:group>
            </w:pict>
          </mc:Fallback>
        </mc:AlternateContent>
      </w:r>
    </w:p>
    <w:p w14:paraId="5ABC7122" w14:textId="62EB0FE9" w:rsidR="005704EF" w:rsidRDefault="005704EF" w:rsidP="00D20658">
      <w:pPr>
        <w:keepNext/>
        <w:spacing w:after="0"/>
        <w:ind w:left="720"/>
      </w:pPr>
    </w:p>
    <w:p w14:paraId="0A4D0CC2" w14:textId="76C0971C" w:rsidR="005704EF" w:rsidRDefault="005704EF" w:rsidP="00D20658">
      <w:pPr>
        <w:keepNext/>
        <w:spacing w:after="0"/>
        <w:ind w:left="720"/>
      </w:pPr>
    </w:p>
    <w:p w14:paraId="48EF1510" w14:textId="77777777" w:rsidR="005704EF" w:rsidRDefault="005704EF" w:rsidP="00D20658">
      <w:pPr>
        <w:keepNext/>
        <w:spacing w:after="0"/>
        <w:ind w:left="720"/>
      </w:pPr>
    </w:p>
    <w:p w14:paraId="1707F58F" w14:textId="00CA6BE0" w:rsidR="005704EF" w:rsidRDefault="005704EF" w:rsidP="00D20658">
      <w:pPr>
        <w:keepNext/>
        <w:spacing w:after="0"/>
        <w:ind w:left="720"/>
      </w:pPr>
    </w:p>
    <w:p w14:paraId="27643442" w14:textId="77777777" w:rsidR="005704EF" w:rsidRDefault="005704EF" w:rsidP="00D20658">
      <w:pPr>
        <w:keepNext/>
        <w:spacing w:after="0"/>
        <w:ind w:left="720"/>
      </w:pPr>
    </w:p>
    <w:p w14:paraId="4A12AA89" w14:textId="45B60AB7" w:rsidR="00D974F5" w:rsidRDefault="00D974F5" w:rsidP="00D20658">
      <w:pPr>
        <w:keepNext/>
        <w:spacing w:after="0"/>
        <w:ind w:left="720"/>
      </w:pPr>
      <w:r>
        <w:t>When writing to file, the variable names are concatenated to the string as one would normally expect. Please ensure all variables are written with a new-line character at the end of the string. The newline character is to ensure proper formatting and parsing of the YAML file being written.</w:t>
      </w:r>
    </w:p>
    <w:p w14:paraId="6AC5234C" w14:textId="77777777" w:rsidR="00D974F5" w:rsidRDefault="00D974F5" w:rsidP="00D974F5">
      <w:pPr>
        <w:keepNext/>
        <w:spacing w:after="0"/>
        <w:ind w:left="720"/>
      </w:pPr>
    </w:p>
    <w:p w14:paraId="41199A0D" w14:textId="77777777" w:rsidR="00D974F5" w:rsidRDefault="00D974F5" w:rsidP="00D974F5">
      <w:pPr>
        <w:pStyle w:val="Code"/>
        <w:ind w:left="0" w:firstLine="720"/>
        <w:rPr>
          <w:highlight w:val="lightGray"/>
        </w:rPr>
      </w:pPr>
      <w:r>
        <w:rPr>
          <w:highlight w:val="lightGray"/>
        </w:rPr>
        <w:t>var1</w:t>
      </w:r>
      <w:proofErr w:type="gramStart"/>
      <w:r>
        <w:rPr>
          <w:highlight w:val="lightGray"/>
        </w:rPr>
        <w:t>=”var</w:t>
      </w:r>
      <w:proofErr w:type="gramEnd"/>
      <w:r>
        <w:rPr>
          <w:highlight w:val="lightGray"/>
        </w:rPr>
        <w:t>1: X\n”</w:t>
      </w:r>
    </w:p>
    <w:p w14:paraId="0E37BB1E" w14:textId="7D2F1D33" w:rsidR="00D974F5" w:rsidRDefault="00D974F5" w:rsidP="00D974F5">
      <w:pPr>
        <w:pStyle w:val="Code"/>
        <w:ind w:left="0" w:firstLine="720"/>
        <w:rPr>
          <w:highlight w:val="lightGray"/>
        </w:rPr>
      </w:pPr>
      <w:r>
        <w:rPr>
          <w:highlight w:val="lightGray"/>
        </w:rPr>
        <w:t>var1</w:t>
      </w:r>
      <w:proofErr w:type="gramStart"/>
      <w:r>
        <w:rPr>
          <w:highlight w:val="lightGray"/>
        </w:rPr>
        <w:t>=”var</w:t>
      </w:r>
      <w:proofErr w:type="gramEnd"/>
      <w:r>
        <w:rPr>
          <w:highlight w:val="lightGray"/>
        </w:rPr>
        <w:t>2: X\n”</w:t>
      </w:r>
    </w:p>
    <w:p w14:paraId="0A5FDD18" w14:textId="5A360B24" w:rsidR="00D974F5" w:rsidRPr="00CF79C8" w:rsidRDefault="00D974F5" w:rsidP="00D974F5">
      <w:pPr>
        <w:pStyle w:val="Code"/>
        <w:ind w:left="0" w:firstLine="720"/>
        <w:rPr>
          <w:highlight w:val="lightGray"/>
        </w:rPr>
      </w:pPr>
      <w:proofErr w:type="spellStart"/>
      <w:r>
        <w:rPr>
          <w:highlight w:val="lightGray"/>
        </w:rPr>
        <w:t>yamlTARGET.write</w:t>
      </w:r>
      <w:proofErr w:type="spellEnd"/>
      <w:proofErr w:type="gramStart"/>
      <w:r>
        <w:rPr>
          <w:highlight w:val="lightGray"/>
        </w:rPr>
        <w:t>(“ …</w:t>
      </w:r>
      <w:proofErr w:type="gramEnd"/>
      <w:r>
        <w:rPr>
          <w:highlight w:val="lightGray"/>
        </w:rPr>
        <w:t xml:space="preserve"> … #\n” + var</w:t>
      </w:r>
      <w:r w:rsidRPr="00CF79C8">
        <w:rPr>
          <w:highlight w:val="lightGray"/>
        </w:rPr>
        <w:t>1</w:t>
      </w:r>
      <w:r w:rsidR="005704EF">
        <w:rPr>
          <w:highlight w:val="lightGray"/>
        </w:rPr>
        <w:t xml:space="preserve"> + var2</w:t>
      </w:r>
      <w:r>
        <w:rPr>
          <w:highlight w:val="lightGray"/>
        </w:rPr>
        <w:t>)</w:t>
      </w:r>
    </w:p>
    <w:p w14:paraId="73C5D91B" w14:textId="77777777" w:rsidR="00D974F5" w:rsidRDefault="00D974F5" w:rsidP="00D20658">
      <w:pPr>
        <w:keepNext/>
        <w:spacing w:after="0"/>
        <w:ind w:left="720"/>
      </w:pPr>
    </w:p>
    <w:p w14:paraId="70031B11" w14:textId="77777777" w:rsidR="00D974F5" w:rsidRDefault="00D974F5" w:rsidP="00D20658">
      <w:pPr>
        <w:keepNext/>
        <w:spacing w:after="0"/>
        <w:ind w:left="720"/>
      </w:pPr>
      <w:r>
        <w:t>When determining software program variable names, use the rule, the program, and the string “</w:t>
      </w:r>
      <w:proofErr w:type="spellStart"/>
      <w:r>
        <w:t>Prog</w:t>
      </w:r>
      <w:proofErr w:type="spellEnd"/>
      <w:r>
        <w:t xml:space="preserve">”. </w:t>
      </w:r>
    </w:p>
    <w:p w14:paraId="1DAC8F3C" w14:textId="77777777" w:rsidR="00D974F5" w:rsidRDefault="00D974F5" w:rsidP="005704EF">
      <w:pPr>
        <w:keepNext/>
        <w:spacing w:after="0"/>
        <w:ind w:left="720"/>
        <w:jc w:val="center"/>
      </w:pPr>
    </w:p>
    <w:tbl>
      <w:tblPr>
        <w:tblStyle w:val="TableGrid"/>
        <w:tblW w:w="0" w:type="auto"/>
        <w:jc w:val="center"/>
        <w:tblLook w:val="04A0" w:firstRow="1" w:lastRow="0" w:firstColumn="1" w:lastColumn="0" w:noHBand="0" w:noVBand="1"/>
      </w:tblPr>
      <w:tblGrid>
        <w:gridCol w:w="2697"/>
        <w:gridCol w:w="2697"/>
        <w:gridCol w:w="2698"/>
      </w:tblGrid>
      <w:tr w:rsidR="00D974F5" w14:paraId="711893C2" w14:textId="77777777" w:rsidTr="00D974F5">
        <w:trPr>
          <w:jc w:val="center"/>
        </w:trPr>
        <w:tc>
          <w:tcPr>
            <w:tcW w:w="2697" w:type="dxa"/>
            <w:tcBorders>
              <w:top w:val="nil"/>
              <w:left w:val="nil"/>
              <w:bottom w:val="nil"/>
              <w:right w:val="nil"/>
            </w:tcBorders>
            <w:shd w:val="clear" w:color="auto" w:fill="2F5496" w:themeFill="accent1" w:themeFillShade="BF"/>
          </w:tcPr>
          <w:p w14:paraId="11B64509" w14:textId="7AC672BB" w:rsidR="00D974F5" w:rsidRPr="00D974F5" w:rsidRDefault="00D974F5" w:rsidP="005704EF">
            <w:pPr>
              <w:pStyle w:val="ListParagraph"/>
              <w:jc w:val="center"/>
              <w:rPr>
                <w:color w:val="FFFFFF" w:themeColor="background1"/>
              </w:rPr>
            </w:pPr>
            <w:r w:rsidRPr="00D974F5">
              <w:rPr>
                <w:color w:val="FFFFFF" w:themeColor="background1"/>
              </w:rPr>
              <w:t>Rule</w:t>
            </w:r>
          </w:p>
        </w:tc>
        <w:tc>
          <w:tcPr>
            <w:tcW w:w="2697" w:type="dxa"/>
            <w:tcBorders>
              <w:top w:val="nil"/>
              <w:left w:val="nil"/>
              <w:bottom w:val="nil"/>
              <w:right w:val="nil"/>
            </w:tcBorders>
            <w:shd w:val="clear" w:color="auto" w:fill="2F5496" w:themeFill="accent1" w:themeFillShade="BF"/>
          </w:tcPr>
          <w:p w14:paraId="188321F2" w14:textId="2A2C71B6" w:rsidR="00D974F5" w:rsidRPr="00D974F5" w:rsidRDefault="00D974F5" w:rsidP="005704EF">
            <w:pPr>
              <w:pStyle w:val="ListParagraph"/>
              <w:jc w:val="center"/>
              <w:rPr>
                <w:color w:val="FFFFFF" w:themeColor="background1"/>
              </w:rPr>
            </w:pPr>
            <w:r w:rsidRPr="00D974F5">
              <w:rPr>
                <w:color w:val="FFFFFF" w:themeColor="background1"/>
              </w:rPr>
              <w:t>Program</w:t>
            </w:r>
          </w:p>
        </w:tc>
        <w:tc>
          <w:tcPr>
            <w:tcW w:w="2698" w:type="dxa"/>
            <w:tcBorders>
              <w:top w:val="nil"/>
              <w:left w:val="nil"/>
              <w:bottom w:val="nil"/>
              <w:right w:val="nil"/>
            </w:tcBorders>
            <w:shd w:val="clear" w:color="auto" w:fill="2F5496" w:themeFill="accent1" w:themeFillShade="BF"/>
          </w:tcPr>
          <w:p w14:paraId="79B9F2D0" w14:textId="06131DAD" w:rsidR="00D974F5" w:rsidRPr="00D974F5" w:rsidRDefault="00D974F5" w:rsidP="005704EF">
            <w:pPr>
              <w:pStyle w:val="ListParagraph"/>
              <w:jc w:val="center"/>
              <w:rPr>
                <w:color w:val="FFFFFF" w:themeColor="background1"/>
              </w:rPr>
            </w:pPr>
            <w:r w:rsidRPr="00D974F5">
              <w:rPr>
                <w:color w:val="FFFFFF" w:themeColor="background1"/>
              </w:rPr>
              <w:t>String</w:t>
            </w:r>
          </w:p>
        </w:tc>
      </w:tr>
      <w:tr w:rsidR="00D974F5" w14:paraId="18A650B4" w14:textId="77777777" w:rsidTr="005704EF">
        <w:trPr>
          <w:trHeight w:val="357"/>
          <w:jc w:val="center"/>
        </w:trPr>
        <w:tc>
          <w:tcPr>
            <w:tcW w:w="2697" w:type="dxa"/>
            <w:tcBorders>
              <w:top w:val="nil"/>
              <w:left w:val="nil"/>
              <w:bottom w:val="single" w:sz="4" w:space="0" w:color="auto"/>
              <w:right w:val="nil"/>
            </w:tcBorders>
          </w:tcPr>
          <w:p w14:paraId="56E96D3D" w14:textId="25BA5D13" w:rsidR="00D974F5" w:rsidRDefault="00D974F5" w:rsidP="005704EF">
            <w:pPr>
              <w:pStyle w:val="ListParagraph"/>
              <w:jc w:val="center"/>
            </w:pPr>
            <w:proofErr w:type="spellStart"/>
            <w:r>
              <w:t>tPile</w:t>
            </w:r>
            <w:proofErr w:type="spellEnd"/>
          </w:p>
        </w:tc>
        <w:tc>
          <w:tcPr>
            <w:tcW w:w="2697" w:type="dxa"/>
            <w:tcBorders>
              <w:top w:val="nil"/>
              <w:left w:val="nil"/>
              <w:bottom w:val="single" w:sz="4" w:space="0" w:color="auto"/>
              <w:right w:val="nil"/>
            </w:tcBorders>
          </w:tcPr>
          <w:p w14:paraId="5410AF6D" w14:textId="49109478" w:rsidR="00D974F5" w:rsidRDefault="00D974F5" w:rsidP="005704EF">
            <w:pPr>
              <w:pStyle w:val="ListParagraph"/>
              <w:jc w:val="center"/>
            </w:pPr>
            <w:proofErr w:type="spellStart"/>
            <w:r>
              <w:t>samtools</w:t>
            </w:r>
            <w:proofErr w:type="spellEnd"/>
          </w:p>
        </w:tc>
        <w:tc>
          <w:tcPr>
            <w:tcW w:w="2698" w:type="dxa"/>
            <w:tcBorders>
              <w:top w:val="nil"/>
              <w:left w:val="nil"/>
              <w:bottom w:val="single" w:sz="4" w:space="0" w:color="auto"/>
              <w:right w:val="nil"/>
            </w:tcBorders>
          </w:tcPr>
          <w:p w14:paraId="1F26C284" w14:textId="5CFB08BE" w:rsidR="00D974F5" w:rsidRDefault="00D974F5" w:rsidP="005704EF">
            <w:pPr>
              <w:pStyle w:val="ListParagraph"/>
              <w:jc w:val="center"/>
            </w:pPr>
            <w:proofErr w:type="spellStart"/>
            <w:r>
              <w:t>Prog</w:t>
            </w:r>
            <w:proofErr w:type="spellEnd"/>
          </w:p>
        </w:tc>
      </w:tr>
      <w:tr w:rsidR="00D974F5" w14:paraId="512E5D84" w14:textId="77777777" w:rsidTr="005704EF">
        <w:trPr>
          <w:trHeight w:val="248"/>
          <w:jc w:val="center"/>
        </w:trPr>
        <w:tc>
          <w:tcPr>
            <w:tcW w:w="2697" w:type="dxa"/>
            <w:tcBorders>
              <w:top w:val="single" w:sz="4" w:space="0" w:color="auto"/>
              <w:left w:val="nil"/>
              <w:bottom w:val="nil"/>
              <w:right w:val="nil"/>
            </w:tcBorders>
            <w:shd w:val="clear" w:color="auto" w:fill="2F5496" w:themeFill="accent1" w:themeFillShade="BF"/>
          </w:tcPr>
          <w:p w14:paraId="3F72D7FE" w14:textId="26661F0F" w:rsidR="00D974F5" w:rsidRDefault="00D974F5" w:rsidP="005704EF">
            <w:pPr>
              <w:pStyle w:val="ListParagraph"/>
              <w:jc w:val="center"/>
            </w:pPr>
            <w:r w:rsidRPr="00D974F5">
              <w:rPr>
                <w:color w:val="FFFFFF" w:themeColor="background1"/>
              </w:rPr>
              <w:t>Result</w:t>
            </w:r>
          </w:p>
        </w:tc>
        <w:tc>
          <w:tcPr>
            <w:tcW w:w="5395" w:type="dxa"/>
            <w:gridSpan w:val="2"/>
            <w:tcBorders>
              <w:top w:val="single" w:sz="4" w:space="0" w:color="auto"/>
              <w:left w:val="nil"/>
              <w:bottom w:val="nil"/>
              <w:right w:val="nil"/>
            </w:tcBorders>
          </w:tcPr>
          <w:p w14:paraId="0B8E799A" w14:textId="4A59E65E" w:rsidR="00D974F5" w:rsidRDefault="00D974F5" w:rsidP="005704EF">
            <w:pPr>
              <w:pStyle w:val="ListParagraph"/>
              <w:keepNext/>
              <w:jc w:val="center"/>
            </w:pPr>
            <w:proofErr w:type="spellStart"/>
            <w:r w:rsidRPr="005704EF">
              <w:rPr>
                <w:highlight w:val="green"/>
              </w:rPr>
              <w:t>tPile_samtoolsProg</w:t>
            </w:r>
            <w:proofErr w:type="spellEnd"/>
          </w:p>
        </w:tc>
      </w:tr>
    </w:tbl>
    <w:p w14:paraId="1DB00CA7" w14:textId="2916E07E" w:rsidR="00D974F5" w:rsidRDefault="005704EF" w:rsidP="005704EF">
      <w:pPr>
        <w:pStyle w:val="Caption"/>
        <w:jc w:val="center"/>
      </w:pPr>
      <w:r>
        <w:t xml:space="preserve">Table </w:t>
      </w:r>
      <w:fldSimple w:instr=" SEQ Table \* ARABIC ">
        <w:r>
          <w:rPr>
            <w:noProof/>
          </w:rPr>
          <w:t>2</w:t>
        </w:r>
      </w:fldSimple>
      <w:r>
        <w:t>. Depiction of how to create a named variable for a program within the rule.</w:t>
      </w:r>
    </w:p>
    <w:p w14:paraId="6DA44563" w14:textId="77777777" w:rsidR="00D974F5" w:rsidRDefault="00D974F5" w:rsidP="00D974F5">
      <w:pPr>
        <w:pStyle w:val="Code"/>
        <w:ind w:left="0" w:firstLine="720"/>
      </w:pPr>
    </w:p>
    <w:p w14:paraId="45F452DE" w14:textId="77777777" w:rsidR="0045748E" w:rsidRDefault="0045748E" w:rsidP="00D20658">
      <w:pPr>
        <w:keepNext/>
        <w:spacing w:after="0"/>
        <w:ind w:left="720"/>
      </w:pPr>
    </w:p>
    <w:p w14:paraId="106A8F05" w14:textId="57D86149" w:rsidR="0045748E" w:rsidRPr="007E5B61" w:rsidRDefault="0045748E" w:rsidP="0045748E">
      <w:pPr>
        <w:pStyle w:val="ListParagraph"/>
        <w:keepNext/>
        <w:numPr>
          <w:ilvl w:val="0"/>
          <w:numId w:val="17"/>
        </w:numPr>
        <w:spacing w:after="0"/>
        <w:rPr>
          <w:b/>
        </w:rPr>
      </w:pPr>
      <w:r>
        <w:rPr>
          <w:b/>
        </w:rPr>
        <w:t>When finished, the YAML file section should look like Figure 19.</w:t>
      </w:r>
    </w:p>
    <w:p w14:paraId="62FD71D4" w14:textId="58F0AD3F" w:rsidR="0045748E" w:rsidRDefault="00D974F5" w:rsidP="0045748E">
      <w:pPr>
        <w:keepNext/>
        <w:spacing w:after="0"/>
        <w:ind w:left="720"/>
      </w:pPr>
      <w:r>
        <w:rPr>
          <w:noProof/>
          <w:lang w:val="en-US"/>
        </w:rPr>
        <w:drawing>
          <wp:anchor distT="0" distB="0" distL="114300" distR="114300" simplePos="0" relativeHeight="251834368" behindDoc="1" locked="0" layoutInCell="1" allowOverlap="1" wp14:anchorId="14BEBEB0" wp14:editId="5C4421D5">
            <wp:simplePos x="0" y="0"/>
            <wp:positionH relativeFrom="column">
              <wp:posOffset>51435</wp:posOffset>
            </wp:positionH>
            <wp:positionV relativeFrom="paragraph">
              <wp:posOffset>141199</wp:posOffset>
            </wp:positionV>
            <wp:extent cx="6850380" cy="2315845"/>
            <wp:effectExtent l="0" t="0" r="7620" b="0"/>
            <wp:wrapNone/>
            <wp:docPr id="39" name="Picture 39" descr="../../Desktop/Screen%20Shot%202017-04-11%20at%2010.54.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4-11%20at%2010.54.26%20A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50380" cy="231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FA4947" w14:textId="6EC21647" w:rsidR="003400C3" w:rsidRDefault="003400C3">
      <w:pPr>
        <w:rPr>
          <w:rFonts w:asciiTheme="majorHAnsi" w:eastAsiaTheme="majorEastAsia" w:hAnsiTheme="majorHAnsi" w:cstheme="majorBidi"/>
          <w:color w:val="385623" w:themeColor="accent6" w:themeShade="80"/>
          <w:sz w:val="26"/>
          <w:szCs w:val="26"/>
          <w:u w:val="single"/>
        </w:rPr>
      </w:pPr>
    </w:p>
    <w:p w14:paraId="33116A1E" w14:textId="77777777" w:rsidR="0045748E" w:rsidRDefault="0045748E">
      <w:pPr>
        <w:rPr>
          <w:rFonts w:asciiTheme="majorHAnsi" w:eastAsiaTheme="majorEastAsia" w:hAnsiTheme="majorHAnsi" w:cstheme="majorBidi"/>
          <w:color w:val="385623" w:themeColor="accent6" w:themeShade="80"/>
          <w:sz w:val="26"/>
          <w:szCs w:val="26"/>
          <w:u w:val="single"/>
        </w:rPr>
      </w:pPr>
    </w:p>
    <w:p w14:paraId="3E20C83B" w14:textId="77777777" w:rsidR="0045748E" w:rsidRDefault="0045748E">
      <w:pPr>
        <w:rPr>
          <w:rFonts w:asciiTheme="majorHAnsi" w:eastAsiaTheme="majorEastAsia" w:hAnsiTheme="majorHAnsi" w:cstheme="majorBidi"/>
          <w:color w:val="385623" w:themeColor="accent6" w:themeShade="80"/>
          <w:sz w:val="26"/>
          <w:szCs w:val="26"/>
          <w:u w:val="single"/>
        </w:rPr>
      </w:pPr>
    </w:p>
    <w:p w14:paraId="0AAE5647" w14:textId="77777777" w:rsidR="0045748E" w:rsidRDefault="0045748E">
      <w:pPr>
        <w:rPr>
          <w:rFonts w:asciiTheme="majorHAnsi" w:eastAsiaTheme="majorEastAsia" w:hAnsiTheme="majorHAnsi" w:cstheme="majorBidi"/>
          <w:color w:val="385623" w:themeColor="accent6" w:themeShade="80"/>
          <w:sz w:val="26"/>
          <w:szCs w:val="26"/>
          <w:u w:val="single"/>
        </w:rPr>
      </w:pPr>
    </w:p>
    <w:p w14:paraId="5D30A946" w14:textId="4791B133" w:rsidR="0045748E" w:rsidRDefault="0045748E">
      <w:pPr>
        <w:rPr>
          <w:rFonts w:asciiTheme="majorHAnsi" w:eastAsiaTheme="majorEastAsia" w:hAnsiTheme="majorHAnsi" w:cstheme="majorBidi"/>
          <w:color w:val="385623" w:themeColor="accent6" w:themeShade="80"/>
          <w:sz w:val="26"/>
          <w:szCs w:val="26"/>
          <w:u w:val="single"/>
        </w:rPr>
      </w:pPr>
    </w:p>
    <w:p w14:paraId="2EDAC736" w14:textId="3B47D675" w:rsidR="0045748E" w:rsidRDefault="0058424F">
      <w:pPr>
        <w:rPr>
          <w:rFonts w:asciiTheme="majorHAnsi" w:eastAsiaTheme="majorEastAsia" w:hAnsiTheme="majorHAnsi" w:cstheme="majorBidi"/>
          <w:color w:val="385623" w:themeColor="accent6" w:themeShade="80"/>
          <w:sz w:val="26"/>
          <w:szCs w:val="26"/>
          <w:u w:val="single"/>
        </w:rPr>
      </w:pPr>
      <w:r>
        <w:rPr>
          <w:noProof/>
          <w:lang w:val="en-US"/>
        </w:rPr>
        <w:lastRenderedPageBreak/>
        <mc:AlternateContent>
          <mc:Choice Requires="wps">
            <w:drawing>
              <wp:anchor distT="0" distB="0" distL="114300" distR="114300" simplePos="0" relativeHeight="251836416" behindDoc="0" locked="0" layoutInCell="1" allowOverlap="1" wp14:anchorId="1CD87650" wp14:editId="37CC3F27">
                <wp:simplePos x="0" y="0"/>
                <wp:positionH relativeFrom="column">
                  <wp:posOffset>52070</wp:posOffset>
                </wp:positionH>
                <wp:positionV relativeFrom="paragraph">
                  <wp:posOffset>212</wp:posOffset>
                </wp:positionV>
                <wp:extent cx="6850380" cy="266700"/>
                <wp:effectExtent l="0" t="0" r="0" b="0"/>
                <wp:wrapThrough wrapText="bothSides">
                  <wp:wrapPolygon edited="0">
                    <wp:start x="0" y="0"/>
                    <wp:lineTo x="0"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6850380" cy="266700"/>
                        </a:xfrm>
                        <a:prstGeom prst="rect">
                          <a:avLst/>
                        </a:prstGeom>
                        <a:solidFill>
                          <a:prstClr val="white"/>
                        </a:solidFill>
                        <a:ln>
                          <a:noFill/>
                        </a:ln>
                        <a:effectLst/>
                      </wps:spPr>
                      <wps:txbx>
                        <w:txbxContent>
                          <w:p w14:paraId="06FBDD85" w14:textId="293321A7" w:rsidR="00553513" w:rsidRPr="0094076B" w:rsidRDefault="00553513" w:rsidP="00D974F5">
                            <w:pPr>
                              <w:pStyle w:val="Caption"/>
                              <w:rPr>
                                <w:noProof/>
                                <w:sz w:val="22"/>
                                <w:szCs w:val="22"/>
                              </w:rPr>
                            </w:pPr>
                            <w:r>
                              <w:t xml:space="preserve">Figure </w:t>
                            </w:r>
                            <w:fldSimple w:instr=" SEQ Figure \* ARABIC ">
                              <w:r>
                                <w:rPr>
                                  <w:noProof/>
                                </w:rPr>
                                <w:t>19</w:t>
                              </w:r>
                            </w:fldSimple>
                            <w:r>
                              <w:t>. VIM Screenshot of the YAML file section within "tPile.py"</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87650" id="Text Box 51" o:spid="_x0000_s1082" type="#_x0000_t202" style="position:absolute;margin-left:4.1pt;margin-top:0;width:539.4pt;height:21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" stroked="f">
                <v:textbox style="mso-fit-shape-to-text:t" inset="0,0,0,0">
                  <w:txbxContent>
                    <w:p w14:paraId="06FBDD85" w14:textId="293321A7" w:rsidR="00553513" w:rsidRPr="0094076B" w:rsidRDefault="00553513" w:rsidP="00D974F5">
                      <w:pPr>
                        <w:pStyle w:val="Caption"/>
                        <w:rPr>
                          <w:noProof/>
                          <w:sz w:val="22"/>
                          <w:szCs w:val="22"/>
                        </w:rPr>
                      </w:pPr>
                      <w:r>
                        <w:t xml:space="preserve">Figure </w:t>
                      </w:r>
                      <w:fldSimple w:instr=" SEQ Figure \* ARABIC ">
                        <w:r>
                          <w:rPr>
                            <w:noProof/>
                          </w:rPr>
                          <w:t>19</w:t>
                        </w:r>
                      </w:fldSimple>
                      <w:r>
                        <w:t>. VIM Screenshot of the YAML file section within "tPile.py"</w:t>
                      </w:r>
                      <w:r>
                        <w:rPr>
                          <w:noProof/>
                        </w:rPr>
                        <w:t>.</w:t>
                      </w:r>
                    </w:p>
                  </w:txbxContent>
                </v:textbox>
                <w10:wrap type="through"/>
              </v:shape>
            </w:pict>
          </mc:Fallback>
        </mc:AlternateContent>
      </w:r>
    </w:p>
    <w:p w14:paraId="1A1921DC" w14:textId="77777777" w:rsidR="0045748E" w:rsidRDefault="0045748E">
      <w:pPr>
        <w:rPr>
          <w:rFonts w:asciiTheme="majorHAnsi" w:eastAsiaTheme="majorEastAsia" w:hAnsiTheme="majorHAnsi" w:cstheme="majorBidi"/>
          <w:color w:val="385623" w:themeColor="accent6" w:themeShade="80"/>
          <w:sz w:val="26"/>
          <w:szCs w:val="26"/>
          <w:u w:val="single"/>
        </w:rPr>
      </w:pPr>
    </w:p>
    <w:p w14:paraId="12EFE07A" w14:textId="77777777" w:rsidR="00521951" w:rsidRDefault="00521951"/>
    <w:p w14:paraId="2D0D6CB0" w14:textId="37F8950F" w:rsidR="00AF383A" w:rsidRPr="00AF383A" w:rsidRDefault="00930113" w:rsidP="00431D18">
      <w:pPr>
        <w:pStyle w:val="ListParagraph"/>
        <w:keepNext/>
        <w:numPr>
          <w:ilvl w:val="0"/>
          <w:numId w:val="17"/>
        </w:numPr>
        <w:spacing w:after="0"/>
      </w:pPr>
      <w:r>
        <w:rPr>
          <w:b/>
        </w:rPr>
        <w:lastRenderedPageBreak/>
        <w:t>When finished, “t</w:t>
      </w:r>
      <w:r w:rsidR="00521951">
        <w:rPr>
          <w:b/>
        </w:rPr>
        <w:t>Pile.py”</w:t>
      </w:r>
      <w:r w:rsidR="00D35391">
        <w:rPr>
          <w:b/>
        </w:rPr>
        <w:t xml:space="preserve"> should be the same as Figure 20</w:t>
      </w:r>
      <w:r w:rsidR="00521951">
        <w:rPr>
          <w:b/>
        </w:rPr>
        <w:t xml:space="preserve">. </w:t>
      </w:r>
    </w:p>
    <w:p w14:paraId="74FDCFF6" w14:textId="567B3318" w:rsidR="00AF383A" w:rsidRDefault="007F7676" w:rsidP="00AF383A">
      <w:pPr>
        <w:pStyle w:val="ListParagraph"/>
        <w:keepNext/>
        <w:spacing w:after="0"/>
      </w:pPr>
      <w:r>
        <w:rPr>
          <w:b/>
          <w:noProof/>
          <w:lang w:val="en-US"/>
        </w:rPr>
        <mc:AlternateContent>
          <mc:Choice Requires="wpg">
            <w:drawing>
              <wp:anchor distT="0" distB="0" distL="114300" distR="114300" simplePos="0" relativeHeight="251842560" behindDoc="0" locked="0" layoutInCell="1" allowOverlap="1" wp14:anchorId="6F2F827E" wp14:editId="2E322C7F">
                <wp:simplePos x="0" y="0"/>
                <wp:positionH relativeFrom="column">
                  <wp:posOffset>505460</wp:posOffset>
                </wp:positionH>
                <wp:positionV relativeFrom="paragraph">
                  <wp:posOffset>188136</wp:posOffset>
                </wp:positionV>
                <wp:extent cx="5371465" cy="8155305"/>
                <wp:effectExtent l="0" t="0" r="0" b="0"/>
                <wp:wrapThrough wrapText="bothSides">
                  <wp:wrapPolygon edited="0">
                    <wp:start x="0" y="0"/>
                    <wp:lineTo x="0" y="21528"/>
                    <wp:lineTo x="21449" y="21528"/>
                    <wp:lineTo x="21449" y="0"/>
                    <wp:lineTo x="0" y="0"/>
                  </wp:wrapPolygon>
                </wp:wrapThrough>
                <wp:docPr id="27" name="Group 27"/>
                <wp:cNvGraphicFramePr/>
                <a:graphic xmlns:a="http://schemas.openxmlformats.org/drawingml/2006/main">
                  <a:graphicData uri="http://schemas.microsoft.com/office/word/2010/wordprocessingGroup">
                    <wpg:wgp>
                      <wpg:cNvGrpSpPr/>
                      <wpg:grpSpPr>
                        <a:xfrm>
                          <a:off x="0" y="0"/>
                          <a:ext cx="5371465" cy="8155305"/>
                          <a:chOff x="0" y="0"/>
                          <a:chExt cx="5371465" cy="8155832"/>
                        </a:xfrm>
                      </wpg:grpSpPr>
                      <wpg:grpSp>
                        <wpg:cNvPr id="62" name="Group 62"/>
                        <wpg:cNvGrpSpPr/>
                        <wpg:grpSpPr>
                          <a:xfrm>
                            <a:off x="0" y="0"/>
                            <a:ext cx="5371465" cy="7889240"/>
                            <a:chOff x="0" y="0"/>
                            <a:chExt cx="5371465" cy="7889803"/>
                          </a:xfrm>
                        </wpg:grpSpPr>
                        <pic:pic xmlns:pic="http://schemas.openxmlformats.org/drawingml/2006/picture">
                          <pic:nvPicPr>
                            <pic:cNvPr id="55" name="Picture 55" descr="../../Desktop/Screen%20Shot%202017-04-11%20at%2011.09.52%20AM.png"/>
                            <pic:cNvPicPr>
                              <a:picLocks noChangeAspect="1"/>
                            </pic:cNvPicPr>
                          </pic:nvPicPr>
                          <pic:blipFill rotWithShape="1">
                            <a:blip r:embed="rId35" cstate="print">
                              <a:extLst>
                                <a:ext uri="{28A0092B-C50C-407E-A947-70E740481C1C}">
                                  <a14:useLocalDpi xmlns:a14="http://schemas.microsoft.com/office/drawing/2010/main" val="0"/>
                                </a:ext>
                              </a:extLst>
                            </a:blip>
                            <a:srcRect t="1662" b="241"/>
                            <a:stretch/>
                          </pic:blipFill>
                          <pic:spPr bwMode="auto">
                            <a:xfrm>
                              <a:off x="0" y="0"/>
                              <a:ext cx="5371465" cy="69729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6903715"/>
                              <a:ext cx="5370830" cy="986088"/>
                            </a:xfrm>
                            <a:prstGeom prst="rect">
                              <a:avLst/>
                            </a:prstGeom>
                            <a:noFill/>
                            <a:ln>
                              <a:noFill/>
                            </a:ln>
                            <a:extLst>
                              <a:ext uri="{53640926-AAD7-44D8-BBD7-CCE9431645EC}">
                                <a14:shadowObscured xmlns:a14="http://schemas.microsoft.com/office/drawing/2010/main"/>
                              </a:ext>
                            </a:extLst>
                          </pic:spPr>
                        </pic:pic>
                      </wpg:grpSp>
                      <wps:wsp>
                        <wps:cNvPr id="73" name="Text Box 73"/>
                        <wps:cNvSpPr txBox="1"/>
                        <wps:spPr>
                          <a:xfrm>
                            <a:off x="0" y="7889132"/>
                            <a:ext cx="5371465" cy="266700"/>
                          </a:xfrm>
                          <a:prstGeom prst="rect">
                            <a:avLst/>
                          </a:prstGeom>
                          <a:solidFill>
                            <a:prstClr val="white"/>
                          </a:solidFill>
                          <a:ln>
                            <a:noFill/>
                          </a:ln>
                          <a:effectLst/>
                        </wps:spPr>
                        <wps:txbx>
                          <w:txbxContent>
                            <w:p w14:paraId="7F122CC1" w14:textId="6AC17D6C" w:rsidR="00553513" w:rsidRPr="005264CF" w:rsidRDefault="00553513" w:rsidP="00D35391">
                              <w:pPr>
                                <w:pStyle w:val="Caption"/>
                                <w:rPr>
                                  <w:b/>
                                  <w:noProof/>
                                  <w:sz w:val="22"/>
                                  <w:szCs w:val="22"/>
                                </w:rPr>
                              </w:pPr>
                              <w:r>
                                <w:t xml:space="preserve">Figure </w:t>
                              </w:r>
                              <w:fldSimple w:instr=" SEQ Figure \* ARABIC ">
                                <w:r>
                                  <w:rPr>
                                    <w:noProof/>
                                  </w:rPr>
                                  <w:t>20</w:t>
                                </w:r>
                              </w:fldSimple>
                              <w:r>
                                <w:t xml:space="preserve">. </w:t>
                              </w:r>
                              <w:r w:rsidRPr="00D54F45">
                                <w:t>VIM Screenshot of the production ready “tPile.py”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2F827E" id="Group 27" o:spid="_x0000_s1083" style="position:absolute;left:0;text-align:left;margin-left:39.8pt;margin-top:14.8pt;width:422.95pt;height:642.15pt;z-index:251842560" coordsize="5371465,815583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">
                <v:group id="Group 62" o:spid="_x0000_s1084" style="position:absolute;width:5371465;height:7889240" coordsize="5371465,788980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pYqLxAAAANsAAAAPAAAAZHJzL2Rvd25yZXYueG1sRI9Bi8IwFITvgv8hPMGb&#10;plUUqUYR2V32IIJ1YfH2aJ5tsXkpTbat/34jCB6HmfmG2ex6U4mWGldaVhBPIxDEmdUl5wp+Lp+T&#10;FQjnkTVWlknBgxzstsPBBhNtOz5Tm/pcBAi7BBUU3teJlC4ryKCb2po4eDfbGPRBNrnUDXYBbio5&#10;i6KlNFhyWCiwpkNB2T39Mwq+Ouz28/ijPd5vh8f1sjj9HmNSajzq92sQnnr/Dr/a31rBcgb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qpYqLxAAAANsAAAAP&#10;AAAAAAAAAAAAAAAAAKkCAABkcnMvZG93bnJldi54bWxQSwUGAAAAAAQABAD6AAAAmgMAAAAA&#10;">
                  <v:shape id="Picture 55" o:spid="_x0000_s1085" type="#_x0000_t75" alt="../../Desktop/Screen%20Shot%202017-04-11%20at%2011.09.52%20AM.png" style="position:absolute;width:5371465;height:69729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qR&#10;HhLEAAAA2wAAAA8AAABkcnMvZG93bnJldi54bWxEj0FrAjEUhO+C/yE8wZtmLSiyGqWIQgsiqC3F&#10;23PzmixuXpZN6q7/3hQKPQ4z8w2zXHeuEndqQulZwWScgSAuvC7ZKPg470ZzECEia6w8k4IHBViv&#10;+r0l5tq3fKT7KRqRIBxyVGBjrHMpQ2HJYRj7mjh5375xGJNsjNQNtgnuKvmSZTPpsOS0YLGmjaXi&#10;dvpxCg6X9nL9nGy2Znb+et/vgp0b3yk1HHSvCxCRuvgf/mu/aQXTKfx+ST9Arp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qRHhLEAAAA2wAAAA8AAAAAAAAAAAAAAAAAnAIA&#10;AGRycy9kb3ducmV2LnhtbFBLBQYAAAAABAAEAPcAAACNAwAAAAA=&#10;">
                    <v:imagedata r:id="rId37" o:title="../../Desktop/Screen%20Shot%202017-04-11%20at%2011.09.52%20AM.png" croptop="1089f" cropbottom="158f"/>
                    <v:path arrowok="t"/>
                  </v:shape>
                  <v:shape id="Picture 56" o:spid="_x0000_s1086" type="#_x0000_t75" style="position:absolute;top:6903715;width:5370830;height:98608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42&#10;kkrEAAAA2wAAAA8AAABkcnMvZG93bnJldi54bWxEj0FrwkAUhO+C/2F5Qm+6sdAQUlcRwWJ7EWMO&#10;PT6yr0lo9m3c3Wrqr3cFweMwM98wi9VgOnEm51vLCuazBARxZXXLtYLyuJ1mIHxA1thZJgX/5GG1&#10;HI8WmGt74QOdi1CLCGGfo4ImhD6X0lcNGfQz2xNH78c6gyFKV0vt8BLhppOvSZJKgy3HhQZ72jRU&#10;/RZ/RsFpvys7Xrv0+6P81Gn4yvbFNVPqZTKs30EEGsIz/GjvtIK3FO5f4g+Qyx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42kkrEAAAA2wAAAA8AAAAAAAAAAAAAAAAAnAIA&#10;AGRycy9kb3ducmV2LnhtbFBLBQYAAAAABAAEAPcAAACNAwAAAAA=&#10;">
                    <v:imagedata r:id="rId38" o:title=""/>
                    <v:path arrowok="t"/>
                  </v:shape>
                </v:group>
                <v:shape id="Text Box 73" o:spid="_x0000_s1087" type="#_x0000_t202" style="position:absolute;top:7889132;width:537146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fOARxgAA&#10;ANsAAAAPAAAAZHJzL2Rvd25yZXYueG1sRI9BawIxFITvQv9DeIVeRLOtYmU1ikgF24t068XbY/Pc&#10;rG5eliSr23/fFAo9DjPzDbNc97YRN/KhdqzgeZyBIC6drrlScPzajeYgQkTW2DgmBd8UYL16GCwx&#10;1+7On3QrYiUShEOOCkyMbS5lKA1ZDGPXEifv7LzFmKSvpPZ4T3DbyJcsm0mLNacFgy1tDZXXorMK&#10;DtPTwQy789vHZjrx78duO7tUhVJPj/1mASJSH//Df+29VvA6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7fOARxgAAANsAAAAPAAAAAAAAAAAAAAAAAJcCAABkcnMv&#10;ZG93bnJldi54bWxQSwUGAAAAAAQABAD1AAAAigMAAAAA&#10;" stroked="f">
                  <v:textbox style="mso-fit-shape-to-text:t" inset="0,0,0,0">
                    <w:txbxContent>
                      <w:p w14:paraId="7F122CC1" w14:textId="6AC17D6C" w:rsidR="00553513" w:rsidRPr="005264CF" w:rsidRDefault="00553513" w:rsidP="00D35391">
                        <w:pPr>
                          <w:pStyle w:val="Caption"/>
                          <w:rPr>
                            <w:b/>
                            <w:noProof/>
                            <w:sz w:val="22"/>
                            <w:szCs w:val="22"/>
                          </w:rPr>
                        </w:pPr>
                        <w:r>
                          <w:t xml:space="preserve">Figure </w:t>
                        </w:r>
                        <w:fldSimple w:instr=" SEQ Figure \* ARABIC ">
                          <w:r>
                            <w:rPr>
                              <w:noProof/>
                            </w:rPr>
                            <w:t>20</w:t>
                          </w:r>
                        </w:fldSimple>
                        <w:r>
                          <w:t xml:space="preserve">. </w:t>
                        </w:r>
                        <w:r w:rsidRPr="00D54F45">
                          <w:t>VIM Screenshot of the production ready “tPile.py” script.</w:t>
                        </w:r>
                      </w:p>
                    </w:txbxContent>
                  </v:textbox>
                </v:shape>
                <w10:wrap type="through"/>
              </v:group>
            </w:pict>
          </mc:Fallback>
        </mc:AlternateContent>
      </w:r>
    </w:p>
    <w:p w14:paraId="769D6620" w14:textId="111F826F" w:rsidR="00521951" w:rsidRDefault="00521951" w:rsidP="00521951">
      <w:pPr>
        <w:keepNext/>
        <w:spacing w:after="0"/>
        <w:ind w:left="360"/>
      </w:pPr>
    </w:p>
    <w:p w14:paraId="470C33D6" w14:textId="235E1B1A" w:rsidR="008B6891" w:rsidRDefault="008B6891">
      <w:pPr>
        <w:rPr>
          <w:rFonts w:asciiTheme="majorHAnsi" w:eastAsiaTheme="majorEastAsia" w:hAnsiTheme="majorHAnsi" w:cstheme="majorBidi"/>
          <w:color w:val="385623" w:themeColor="accent6" w:themeShade="80"/>
          <w:sz w:val="26"/>
          <w:szCs w:val="26"/>
          <w:u w:val="single"/>
        </w:rPr>
      </w:pPr>
      <w:r>
        <w:br w:type="page"/>
      </w:r>
    </w:p>
    <w:p w14:paraId="3AC2C130" w14:textId="77777777" w:rsidR="00720D68" w:rsidRDefault="00720D68" w:rsidP="00DF5FF9">
      <w:pPr>
        <w:pStyle w:val="Heading3"/>
      </w:pPr>
      <w:bookmarkStart w:id="151" w:name="_Toc479769567"/>
      <w:r>
        <w:lastRenderedPageBreak/>
        <w:t>Single Module Design - README</w:t>
      </w:r>
      <w:bookmarkEnd w:id="151"/>
    </w:p>
    <w:p w14:paraId="5C7A2DBF" w14:textId="77777777" w:rsidR="00720D68" w:rsidRDefault="00720D68" w:rsidP="00720D68">
      <w:pPr>
        <w:keepNext/>
        <w:spacing w:after="0"/>
        <w:ind w:left="720"/>
      </w:pPr>
      <w:r>
        <w:t xml:space="preserve">The README.md file is used as a point of reference for users on Genesis, and when viewing the repository on GitHub. The comments can be used as guidance on what to write. </w:t>
      </w:r>
    </w:p>
    <w:p w14:paraId="5639D406" w14:textId="77777777" w:rsidR="00720D68" w:rsidRDefault="00720D68" w:rsidP="00720D68">
      <w:pPr>
        <w:keepNext/>
        <w:spacing w:after="0"/>
        <w:ind w:left="720"/>
      </w:pPr>
    </w:p>
    <w:p w14:paraId="0387C9A4" w14:textId="77777777" w:rsidR="00720D68" w:rsidRPr="003D1706" w:rsidRDefault="00720D68" w:rsidP="00720D68">
      <w:pPr>
        <w:pStyle w:val="ListParagraph"/>
        <w:keepNext/>
        <w:numPr>
          <w:ilvl w:val="0"/>
          <w:numId w:val="14"/>
        </w:numPr>
        <w:spacing w:after="0"/>
        <w:rPr>
          <w:b/>
        </w:rPr>
      </w:pPr>
      <w:r w:rsidRPr="003D1706">
        <w:rPr>
          <w:b/>
        </w:rPr>
        <w:t>Module (Snakemake)</w:t>
      </w:r>
    </w:p>
    <w:p w14:paraId="0691C8BA" w14:textId="091E436A" w:rsidR="00D35391" w:rsidRDefault="00720D68" w:rsidP="00D35391">
      <w:pPr>
        <w:pStyle w:val="ListParagraph"/>
      </w:pPr>
      <w:r>
        <w:t>Provide the name of the module and the program language in which its written in. This description describes the type of module, not what it does.</w:t>
      </w:r>
    </w:p>
    <w:p w14:paraId="690CE5B7" w14:textId="77777777" w:rsidR="00D35391" w:rsidRDefault="00D35391" w:rsidP="00D35391">
      <w:pPr>
        <w:pStyle w:val="ListParagraph"/>
      </w:pPr>
    </w:p>
    <w:p w14:paraId="3C7276E8" w14:textId="77777777" w:rsidR="00720D68" w:rsidRDefault="00720D68" w:rsidP="00720D68">
      <w:pPr>
        <w:pStyle w:val="ListParagraph"/>
      </w:pPr>
    </w:p>
    <w:p w14:paraId="0E487288" w14:textId="77777777" w:rsidR="00720D68" w:rsidRPr="003D1706" w:rsidRDefault="00720D68" w:rsidP="00720D68">
      <w:pPr>
        <w:pStyle w:val="ListParagraph"/>
        <w:numPr>
          <w:ilvl w:val="0"/>
          <w:numId w:val="14"/>
        </w:numPr>
        <w:rPr>
          <w:b/>
        </w:rPr>
      </w:pPr>
      <w:r w:rsidRPr="003D1706">
        <w:rPr>
          <w:b/>
        </w:rPr>
        <w:t>Modules</w:t>
      </w:r>
    </w:p>
    <w:p w14:paraId="0C5E937E" w14:textId="6863396A" w:rsidR="00720D68" w:rsidRDefault="00720D68" w:rsidP="00720D68">
      <w:pPr>
        <w:pStyle w:val="ListParagraph"/>
      </w:pPr>
      <w:r>
        <w:t xml:space="preserve">List each of the modules and provide a quick description as to the purpose of each. Full length </w:t>
      </w:r>
      <w:r w:rsidR="00CC6D3A">
        <w:t>descriptions</w:t>
      </w:r>
      <w:r>
        <w:t xml:space="preserve"> should be contained in the specific module file. </w:t>
      </w:r>
    </w:p>
    <w:p w14:paraId="234CF236" w14:textId="77777777" w:rsidR="00720D68" w:rsidRDefault="00720D68" w:rsidP="00720D68">
      <w:pPr>
        <w:pStyle w:val="ListParagraph"/>
      </w:pPr>
    </w:p>
    <w:p w14:paraId="59F4C640" w14:textId="77777777" w:rsidR="00720D68" w:rsidRDefault="00720D68" w:rsidP="00720D68">
      <w:pPr>
        <w:pStyle w:val="ListParagraph"/>
      </w:pPr>
    </w:p>
    <w:p w14:paraId="1E666DC7" w14:textId="77777777" w:rsidR="00720D68" w:rsidRPr="003D1706" w:rsidRDefault="00720D68" w:rsidP="00720D68">
      <w:pPr>
        <w:pStyle w:val="ListParagraph"/>
        <w:numPr>
          <w:ilvl w:val="0"/>
          <w:numId w:val="14"/>
        </w:numPr>
        <w:rPr>
          <w:b/>
        </w:rPr>
      </w:pPr>
      <w:r w:rsidRPr="003D1706">
        <w:rPr>
          <w:b/>
        </w:rPr>
        <w:t>Logging</w:t>
      </w:r>
    </w:p>
    <w:p w14:paraId="5A8E2DAE" w14:textId="77777777" w:rsidR="00720D68" w:rsidRDefault="00720D68" w:rsidP="00720D68">
      <w:pPr>
        <w:pStyle w:val="ListParagraph"/>
      </w:pPr>
      <w:r>
        <w:t xml:space="preserve">Just change the directory in which it is being stored. The directory will be named the same as this module’s. </w:t>
      </w:r>
    </w:p>
    <w:p w14:paraId="1B7B4381" w14:textId="77777777" w:rsidR="00720D68" w:rsidRDefault="00720D68" w:rsidP="00720D68">
      <w:pPr>
        <w:pStyle w:val="ListParagraph"/>
      </w:pPr>
    </w:p>
    <w:p w14:paraId="62D976CA" w14:textId="77777777" w:rsidR="00720D68" w:rsidRDefault="00720D68" w:rsidP="00720D68">
      <w:pPr>
        <w:pStyle w:val="ListParagraph"/>
      </w:pPr>
    </w:p>
    <w:p w14:paraId="4BAF15CC" w14:textId="77777777" w:rsidR="00720D68" w:rsidRPr="003D1706" w:rsidRDefault="00720D68" w:rsidP="00720D68">
      <w:pPr>
        <w:pStyle w:val="ListParagraph"/>
        <w:numPr>
          <w:ilvl w:val="0"/>
          <w:numId w:val="14"/>
        </w:numPr>
        <w:rPr>
          <w:b/>
        </w:rPr>
      </w:pPr>
      <w:r w:rsidRPr="003D1706">
        <w:rPr>
          <w:b/>
        </w:rPr>
        <w:t>Global Directories</w:t>
      </w:r>
    </w:p>
    <w:p w14:paraId="16E41AF6" w14:textId="77777777" w:rsidR="00720D68" w:rsidRDefault="00720D68" w:rsidP="00720D68">
      <w:pPr>
        <w:pStyle w:val="ListParagraph"/>
      </w:pPr>
      <w:r>
        <w:t>All of the global directories and their descriptions are already listed, for ease of access. Delete the ones that this module will not require.</w:t>
      </w:r>
    </w:p>
    <w:p w14:paraId="47EB1FC4" w14:textId="77777777" w:rsidR="00720D68" w:rsidRDefault="00720D68" w:rsidP="00720D68">
      <w:pPr>
        <w:pStyle w:val="ListParagraph"/>
      </w:pPr>
    </w:p>
    <w:p w14:paraId="222E7839" w14:textId="77777777" w:rsidR="00720D68" w:rsidRDefault="00720D68" w:rsidP="00720D68">
      <w:pPr>
        <w:pStyle w:val="ListParagraph"/>
      </w:pPr>
    </w:p>
    <w:p w14:paraId="6BC6EA43" w14:textId="77777777" w:rsidR="00720D68" w:rsidRPr="003D1706" w:rsidRDefault="00720D68" w:rsidP="00720D68">
      <w:pPr>
        <w:pStyle w:val="ListParagraph"/>
        <w:numPr>
          <w:ilvl w:val="0"/>
          <w:numId w:val="14"/>
        </w:numPr>
        <w:rPr>
          <w:b/>
        </w:rPr>
      </w:pPr>
      <w:commentRangeStart w:id="152"/>
      <w:commentRangeStart w:id="153"/>
      <w:r w:rsidRPr="003D1706">
        <w:rPr>
          <w:b/>
        </w:rPr>
        <w:t>Global Parameters</w:t>
      </w:r>
      <w:commentRangeEnd w:id="152"/>
      <w:r w:rsidR="0001237E">
        <w:rPr>
          <w:rStyle w:val="CommentReference"/>
        </w:rPr>
        <w:commentReference w:id="152"/>
      </w:r>
      <w:commentRangeEnd w:id="153"/>
      <w:r w:rsidR="00895A96">
        <w:rPr>
          <w:rStyle w:val="CommentReference"/>
        </w:rPr>
        <w:commentReference w:id="153"/>
      </w:r>
    </w:p>
    <w:p w14:paraId="6ADB459F" w14:textId="44EE152A" w:rsidR="00720D68" w:rsidRDefault="00720D68" w:rsidP="00E34C12">
      <w:pPr>
        <w:pStyle w:val="ListParagraph"/>
      </w:pPr>
      <w:r>
        <w:t>All of the global parameters and their descriptions are already listed, for ease of access. Delete the ones that this module will not require. Note the four-column table la</w:t>
      </w:r>
      <w:r w:rsidR="00305C04">
        <w:t>yout, as exemplifi</w:t>
      </w:r>
      <w:r w:rsidR="007F7676">
        <w:t>ed in Figure 21 and Figure 22</w:t>
      </w:r>
      <w:r>
        <w:t>.</w:t>
      </w:r>
      <w:r w:rsidR="00E34C12">
        <w:br/>
      </w:r>
    </w:p>
    <w:p w14:paraId="790AD899" w14:textId="49B2D527" w:rsidR="00720D68" w:rsidRDefault="00E34C12" w:rsidP="00720D68">
      <w:pPr>
        <w:pStyle w:val="ListParagraph"/>
      </w:pPr>
      <w:r>
        <w:rPr>
          <w:noProof/>
          <w:lang w:val="en-US"/>
        </w:rPr>
        <mc:AlternateContent>
          <mc:Choice Requires="wpg">
            <w:drawing>
              <wp:anchor distT="0" distB="0" distL="114300" distR="114300" simplePos="0" relativeHeight="251793408" behindDoc="0" locked="0" layoutInCell="1" allowOverlap="1" wp14:anchorId="31202466" wp14:editId="6B137BF6">
                <wp:simplePos x="0" y="0"/>
                <wp:positionH relativeFrom="column">
                  <wp:posOffset>-60960</wp:posOffset>
                </wp:positionH>
                <wp:positionV relativeFrom="paragraph">
                  <wp:posOffset>159385</wp:posOffset>
                </wp:positionV>
                <wp:extent cx="3705860" cy="1631950"/>
                <wp:effectExtent l="0" t="0" r="2540" b="0"/>
                <wp:wrapThrough wrapText="bothSides">
                  <wp:wrapPolygon edited="0">
                    <wp:start x="0" y="0"/>
                    <wp:lineTo x="0" y="21180"/>
                    <wp:lineTo x="21467" y="21180"/>
                    <wp:lineTo x="21467" y="0"/>
                    <wp:lineTo x="0" y="0"/>
                  </wp:wrapPolygon>
                </wp:wrapThrough>
                <wp:docPr id="108" name="Group 108"/>
                <wp:cNvGraphicFramePr/>
                <a:graphic xmlns:a="http://schemas.openxmlformats.org/drawingml/2006/main">
                  <a:graphicData uri="http://schemas.microsoft.com/office/word/2010/wordprocessingGroup">
                    <wpg:wgp>
                      <wpg:cNvGrpSpPr/>
                      <wpg:grpSpPr>
                        <a:xfrm>
                          <a:off x="0" y="0"/>
                          <a:ext cx="3705860" cy="1631950"/>
                          <a:chOff x="0" y="0"/>
                          <a:chExt cx="3705860" cy="1632447"/>
                        </a:xfrm>
                      </wpg:grpSpPr>
                      <pic:pic xmlns:pic="http://schemas.openxmlformats.org/drawingml/2006/picture">
                        <pic:nvPicPr>
                          <pic:cNvPr id="18" name="Picture 18" descr="../../Desktop/Screen%20Shot%202017-03-28%20at%2010.23.51%20AM.pn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05860" cy="1141095"/>
                          </a:xfrm>
                          <a:prstGeom prst="rect">
                            <a:avLst/>
                          </a:prstGeom>
                          <a:noFill/>
                          <a:ln>
                            <a:noFill/>
                          </a:ln>
                        </pic:spPr>
                      </pic:pic>
                      <wps:wsp>
                        <wps:cNvPr id="106" name="Text Box 106"/>
                        <wps:cNvSpPr txBox="1"/>
                        <wps:spPr>
                          <a:xfrm>
                            <a:off x="0" y="1200647"/>
                            <a:ext cx="3705860" cy="431800"/>
                          </a:xfrm>
                          <a:prstGeom prst="rect">
                            <a:avLst/>
                          </a:prstGeom>
                          <a:solidFill>
                            <a:prstClr val="white"/>
                          </a:solidFill>
                          <a:ln>
                            <a:noFill/>
                          </a:ln>
                          <a:effectLst/>
                        </wps:spPr>
                        <wps:txbx>
                          <w:txbxContent>
                            <w:p w14:paraId="5BC13E0A" w14:textId="367B6A66" w:rsidR="00553513" w:rsidRPr="00F76714" w:rsidRDefault="00553513" w:rsidP="00305C04">
                              <w:pPr>
                                <w:pStyle w:val="Caption"/>
                                <w:rPr>
                                  <w:noProof/>
                                  <w:sz w:val="22"/>
                                  <w:szCs w:val="22"/>
                                </w:rPr>
                              </w:pPr>
                              <w:r>
                                <w:t xml:space="preserve">Figure </w:t>
                              </w:r>
                              <w:fldSimple w:instr=" SEQ Figure \* ARABIC ">
                                <w:r>
                                  <w:rPr>
                                    <w:noProof/>
                                  </w:rPr>
                                  <w:t>21</w:t>
                                </w:r>
                              </w:fldSimple>
                              <w:r>
                                <w:t xml:space="preserve">. </w:t>
                              </w:r>
                              <w:r w:rsidRPr="00A009AF">
                                <w:t xml:space="preserve">Genesis screenshot of the </w:t>
                              </w:r>
                              <w:proofErr w:type="spellStart"/>
                              <w:r w:rsidRPr="00A009AF">
                                <w:t>mPile</w:t>
                              </w:r>
                              <w:proofErr w:type="spellEnd"/>
                              <w:r w:rsidRPr="00A009AF">
                                <w:t xml:space="preserve"> module README.md. This code shows structure of the four-column markdown table. Column positions are determined by the colon's in Line 31</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202466" id="Group 108" o:spid="_x0000_s1088" style="position:absolute;left:0;text-align:left;margin-left:-4.8pt;margin-top:12.55pt;width:291.8pt;height:128.5pt;z-index:251793408" coordsize="3705860,163244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">
                <v:shape id="Picture 18" o:spid="_x0000_s1089" type="#_x0000_t75" alt="../../Desktop/Screen%20Shot%202017-03-28%20at%2010.23.51%20AM.png" style="position:absolute;width:3705860;height:11410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6S&#10;DCvFAAAA2wAAAA8AAABkcnMvZG93bnJldi54bWxEj0FrwkAQhe8F/8MyBS9FN7VUbOoqIgheckha&#10;70N2TEKzszG7TWJ/fedQ6G2G9+a9b7b7ybVqoD40ng08LxNQxKW3DVcGPj9Oiw2oEJEttp7JwJ0C&#10;7Hezhy2m1o+c01DESkkIhxQN1DF2qdahrMlhWPqOWLSr7x1GWftK2x5HCXetXiXJWjtsWBpq7OhY&#10;U/lVfDsD15fucHFFcs9+1k+Y3fLL65s7GTN/nA7voCJN8d/8d322gi+w8osMoH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ekgwrxQAAANsAAAAPAAAAAAAAAAAAAAAAAJwC&#10;AABkcnMvZG93bnJldi54bWxQSwUGAAAAAAQABAD3AAAAjgMAAAAA&#10;">
                  <v:imagedata r:id="rId40" o:title="../../Desktop/Screen%20Shot%202017-03-28%20at%2010.23.51%20AM.png"/>
                  <v:path arrowok="t"/>
                </v:shape>
                <v:shape id="Text Box 106" o:spid="_x0000_s1090" type="#_x0000_t202" style="position:absolute;top:1200647;width:3705860;height:431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wovkwwAA&#10;ANwAAAAPAAAAZHJzL2Rvd25yZXYueG1sRE87a8MwEN4L+Q/iAl1KLMeDKY6V0CYpZGiHPMh8WFfb&#10;1DoZSYntfx8VCt3u43teuRlNJ+7kfGtZwTJJQRBXVrdcK7icPxavIHxA1thZJgUTedisZ08lFtoO&#10;fKT7KdQihrAvUEETQl9I6auGDPrE9sSR+7bOYIjQ1VI7HGK46WSWprk02HJsaLCnbUPVz+lmFOQ7&#10;dxuOvH3ZXfaf+NXX2fV9uir1PB/fViACjeFf/Oc+6Dg/zeH3mXiBXD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RwovkwwAAANwAAAAPAAAAAAAAAAAAAAAAAJcCAABkcnMvZG93&#10;bnJldi54bWxQSwUGAAAAAAQABAD1AAAAhwMAAAAA&#10;" stroked="f">
                  <v:textbox inset="0,0,0,0">
                    <w:txbxContent>
                      <w:p w14:paraId="5BC13E0A" w14:textId="367B6A66" w:rsidR="00553513" w:rsidRPr="00F76714" w:rsidRDefault="00553513" w:rsidP="00305C04">
                        <w:pPr>
                          <w:pStyle w:val="Caption"/>
                          <w:rPr>
                            <w:noProof/>
                            <w:sz w:val="22"/>
                            <w:szCs w:val="22"/>
                          </w:rPr>
                        </w:pPr>
                        <w:r>
                          <w:t xml:space="preserve">Figure </w:t>
                        </w:r>
                        <w:fldSimple w:instr=" SEQ Figure \* ARABIC ">
                          <w:r>
                            <w:rPr>
                              <w:noProof/>
                            </w:rPr>
                            <w:t>21</w:t>
                          </w:r>
                        </w:fldSimple>
                        <w:r>
                          <w:t xml:space="preserve">. </w:t>
                        </w:r>
                        <w:r w:rsidRPr="00A009AF">
                          <w:t xml:space="preserve">Genesis screenshot of the </w:t>
                        </w:r>
                        <w:proofErr w:type="spellStart"/>
                        <w:r w:rsidRPr="00A009AF">
                          <w:t>mPile</w:t>
                        </w:r>
                        <w:proofErr w:type="spellEnd"/>
                        <w:r w:rsidRPr="00A009AF">
                          <w:t xml:space="preserve"> module README.md. This code shows structure of the four-column markdown table. Column positions are determined by the colon's in Line 31</w:t>
                        </w:r>
                        <w:r>
                          <w:t>.</w:t>
                        </w:r>
                      </w:p>
                    </w:txbxContent>
                  </v:textbox>
                </v:shape>
                <w10:wrap type="through"/>
              </v:group>
            </w:pict>
          </mc:Fallback>
        </mc:AlternateContent>
      </w:r>
      <w:r>
        <w:rPr>
          <w:noProof/>
          <w:lang w:val="en-US"/>
        </w:rPr>
        <mc:AlternateContent>
          <mc:Choice Requires="wpg">
            <w:drawing>
              <wp:anchor distT="0" distB="0" distL="114300" distR="114300" simplePos="0" relativeHeight="251674624" behindDoc="1" locked="0" layoutInCell="1" allowOverlap="1" wp14:anchorId="05AAC895" wp14:editId="65877929">
                <wp:simplePos x="0" y="0"/>
                <wp:positionH relativeFrom="column">
                  <wp:posOffset>3820776</wp:posOffset>
                </wp:positionH>
                <wp:positionV relativeFrom="paragraph">
                  <wp:posOffset>42183</wp:posOffset>
                </wp:positionV>
                <wp:extent cx="3014345" cy="1806302"/>
                <wp:effectExtent l="0" t="0" r="8255" b="0"/>
                <wp:wrapNone/>
                <wp:docPr id="82" name="Group 82"/>
                <wp:cNvGraphicFramePr/>
                <a:graphic xmlns:a="http://schemas.openxmlformats.org/drawingml/2006/main">
                  <a:graphicData uri="http://schemas.microsoft.com/office/word/2010/wordprocessingGroup">
                    <wpg:wgp>
                      <wpg:cNvGrpSpPr/>
                      <wpg:grpSpPr>
                        <a:xfrm>
                          <a:off x="0" y="0"/>
                          <a:ext cx="3014345" cy="1806302"/>
                          <a:chOff x="0" y="0"/>
                          <a:chExt cx="3014345" cy="1806302"/>
                        </a:xfrm>
                      </wpg:grpSpPr>
                      <pic:pic xmlns:pic="http://schemas.openxmlformats.org/drawingml/2006/picture">
                        <pic:nvPicPr>
                          <pic:cNvPr id="17" name="Picture 17" descr="../../Desktop/Screen%20Shot%202017-03-28%20at%2010.24.59%20AM.pn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14345" cy="1256030"/>
                          </a:xfrm>
                          <a:prstGeom prst="rect">
                            <a:avLst/>
                          </a:prstGeom>
                          <a:noFill/>
                          <a:ln>
                            <a:noFill/>
                          </a:ln>
                        </pic:spPr>
                      </pic:pic>
                      <wps:wsp>
                        <wps:cNvPr id="20" name="Text Box 20"/>
                        <wps:cNvSpPr txBox="1"/>
                        <wps:spPr>
                          <a:xfrm>
                            <a:off x="0" y="1261472"/>
                            <a:ext cx="3014345" cy="544830"/>
                          </a:xfrm>
                          <a:prstGeom prst="rect">
                            <a:avLst/>
                          </a:prstGeom>
                          <a:solidFill>
                            <a:prstClr val="white"/>
                          </a:solidFill>
                          <a:ln>
                            <a:noFill/>
                          </a:ln>
                          <a:effectLst/>
                        </wps:spPr>
                        <wps:txbx>
                          <w:txbxContent>
                            <w:p w14:paraId="059A771F" w14:textId="77777777" w:rsidR="00553513" w:rsidRPr="003330B6" w:rsidRDefault="00553513" w:rsidP="00720D68">
                              <w:pPr>
                                <w:pStyle w:val="Caption"/>
                                <w:rPr>
                                  <w:noProof/>
                                  <w:sz w:val="22"/>
                                  <w:szCs w:val="22"/>
                                </w:rPr>
                              </w:pPr>
                              <w:r>
                                <w:t xml:space="preserve">Figure </w:t>
                              </w:r>
                              <w:fldSimple w:instr=" SEQ Figure \* ARABIC ">
                                <w:r>
                                  <w:rPr>
                                    <w:noProof/>
                                  </w:rPr>
                                  <w:t>22</w:t>
                                </w:r>
                              </w:fldSimple>
                              <w:r>
                                <w:t xml:space="preserve">. GitHub screenshot of the </w:t>
                              </w:r>
                              <w:proofErr w:type="spellStart"/>
                              <w:r>
                                <w:t>mPile</w:t>
                              </w:r>
                              <w:proofErr w:type="spellEnd"/>
                              <w:r>
                                <w:t xml:space="preserve"> module README.md. The image shows how the table format code is represented visually.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AAC895" id="Group 82" o:spid="_x0000_s1091" style="position:absolute;left:0;text-align:left;margin-left:300.85pt;margin-top:3.3pt;width:237.35pt;height:142.25pt;z-index:-251641856" coordsize="3014345,180630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">
                <v:shape id="Picture 17" o:spid="_x0000_s1092" type="#_x0000_t75" alt="../../Desktop/Screen%20Shot%202017-03-28%20at%2010.24.59%20AM.png" style="position:absolute;width:3014345;height:12560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xq&#10;Nk7DAAAA2wAAAA8AAABkcnMvZG93bnJldi54bWxET01rwkAQvRf6H5Yp9FY38dBKdBVpEBRKq7Zg&#10;j9PsmE3NzsbsqvHfu4LgbR7vc0aTztbiSK2vHCtIewkI4sLpiksFP9+zlwEIH5A11o5JwZk8TMaP&#10;DyPMtDvxio7rUIoYwj5DBSaEJpPSF4Ys+p5riCO3da3FEGFbSt3iKYbbWvaT5FVarDg2GGzo3VCx&#10;Wx+sAu0Wm7/899/kh2VKy8+Pef9r75R6fuqmQxCBunAX39xzHee/wfWXeIAc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Go2TsMAAADbAAAADwAAAAAAAAAAAAAAAACcAgAA&#10;ZHJzL2Rvd25yZXYueG1sUEsFBgAAAAAEAAQA9wAAAIwDAAAAAA==&#10;">
                  <v:imagedata r:id="rId42" o:title="../../Desktop/Screen%20Shot%202017-03-28%20at%2010.24.59%20AM.png"/>
                  <v:path arrowok="t"/>
                </v:shape>
                <v:shape id="Text Box 20" o:spid="_x0000_s1093" type="#_x0000_t202" style="position:absolute;top:1261472;width:3014345;height:5448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HVF7wgAA&#10;ANsAAAAPAAAAZHJzL2Rvd25yZXYueG1sRE/LagIxFN0X/IdwhW6KZnwgMjWKiAV1I5266e4yuU6m&#10;ndwMSUbHvzeLQpeH815tetuIG/lQO1YwGWcgiEuna64UXL4+RksQISJrbByTggcF2KwHLyvMtbvz&#10;J92KWIkUwiFHBSbGNpcylIYshrFriRN3dd5iTNBXUnu8p3DbyGmWLaTFmlODwZZ2hsrforMKzvPv&#10;s3nrrvvTdj7zx0u3W/xUhVKvw377DiJSH//Ff+6DVjBN69OX9APk+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dUXvCAAAA2wAAAA8AAAAAAAAAAAAAAAAAlwIAAGRycy9kb3du&#10;cmV2LnhtbFBLBQYAAAAABAAEAPUAAACGAwAAAAA=&#10;" stroked="f">
                  <v:textbox style="mso-fit-shape-to-text:t" inset="0,0,0,0">
                    <w:txbxContent>
                      <w:p w14:paraId="059A771F" w14:textId="77777777" w:rsidR="00553513" w:rsidRPr="003330B6" w:rsidRDefault="00553513" w:rsidP="00720D68">
                        <w:pPr>
                          <w:pStyle w:val="Caption"/>
                          <w:rPr>
                            <w:noProof/>
                            <w:sz w:val="22"/>
                            <w:szCs w:val="22"/>
                          </w:rPr>
                        </w:pPr>
                        <w:r>
                          <w:t xml:space="preserve">Figure </w:t>
                        </w:r>
                        <w:fldSimple w:instr=" SEQ Figure \* ARABIC ">
                          <w:r>
                            <w:rPr>
                              <w:noProof/>
                            </w:rPr>
                            <w:t>22</w:t>
                          </w:r>
                        </w:fldSimple>
                        <w:r>
                          <w:t xml:space="preserve">. GitHub screenshot of the </w:t>
                        </w:r>
                        <w:proofErr w:type="spellStart"/>
                        <w:r>
                          <w:t>mPile</w:t>
                        </w:r>
                        <w:proofErr w:type="spellEnd"/>
                        <w:r>
                          <w:t xml:space="preserve"> module README.md. The image shows how the table format code is represented visually.</w:t>
                        </w:r>
                      </w:p>
                    </w:txbxContent>
                  </v:textbox>
                </v:shape>
              </v:group>
            </w:pict>
          </mc:Fallback>
        </mc:AlternateContent>
      </w:r>
    </w:p>
    <w:p w14:paraId="30245EE4" w14:textId="2D5814B1" w:rsidR="00720D68" w:rsidRDefault="00720D68" w:rsidP="00720D68">
      <w:pPr>
        <w:pStyle w:val="ListParagraph"/>
      </w:pPr>
    </w:p>
    <w:p w14:paraId="52505A5C" w14:textId="102CAB4E" w:rsidR="00305C04" w:rsidRDefault="00305C04" w:rsidP="00720D68">
      <w:pPr>
        <w:pStyle w:val="ListParagraph"/>
      </w:pPr>
    </w:p>
    <w:p w14:paraId="6FA760E0" w14:textId="1882B50B" w:rsidR="00305C04" w:rsidRDefault="00305C04" w:rsidP="00720D68">
      <w:pPr>
        <w:pStyle w:val="ListParagraph"/>
      </w:pPr>
    </w:p>
    <w:p w14:paraId="033C546F" w14:textId="77777777" w:rsidR="00305C04" w:rsidRDefault="00305C04" w:rsidP="00720D68">
      <w:pPr>
        <w:pStyle w:val="ListParagraph"/>
      </w:pPr>
    </w:p>
    <w:p w14:paraId="3C7FDEE5" w14:textId="77777777" w:rsidR="00305C04" w:rsidRDefault="00305C04" w:rsidP="00720D68">
      <w:pPr>
        <w:pStyle w:val="ListParagraph"/>
      </w:pPr>
    </w:p>
    <w:p w14:paraId="1096D65B" w14:textId="6E69FDAB" w:rsidR="00305C04" w:rsidRDefault="00305C04" w:rsidP="00720D68">
      <w:pPr>
        <w:pStyle w:val="ListParagraph"/>
      </w:pPr>
    </w:p>
    <w:p w14:paraId="6D84F0D4" w14:textId="77777777" w:rsidR="00305C04" w:rsidRDefault="00305C04" w:rsidP="00720D68">
      <w:pPr>
        <w:pStyle w:val="ListParagraph"/>
      </w:pPr>
    </w:p>
    <w:p w14:paraId="05AA1F67" w14:textId="098D7022" w:rsidR="00305C04" w:rsidRDefault="00305C04" w:rsidP="00720D68">
      <w:pPr>
        <w:pStyle w:val="ListParagraph"/>
      </w:pPr>
    </w:p>
    <w:p w14:paraId="6A836AB0" w14:textId="77777777" w:rsidR="00305C04" w:rsidRDefault="00305C04" w:rsidP="00720D68">
      <w:pPr>
        <w:pStyle w:val="ListParagraph"/>
      </w:pPr>
    </w:p>
    <w:p w14:paraId="2A1262F5" w14:textId="77777777" w:rsidR="004C4A53" w:rsidRDefault="004C4A53" w:rsidP="00720D68">
      <w:pPr>
        <w:pStyle w:val="ListParagraph"/>
      </w:pPr>
    </w:p>
    <w:p w14:paraId="036855BC" w14:textId="77777777" w:rsidR="00E34C12" w:rsidRDefault="00E34C12" w:rsidP="00720D68">
      <w:pPr>
        <w:pStyle w:val="ListParagraph"/>
      </w:pPr>
    </w:p>
    <w:p w14:paraId="7E592DA9" w14:textId="77777777" w:rsidR="00720D68" w:rsidRPr="003D1706" w:rsidRDefault="00720D68" w:rsidP="00720D68">
      <w:pPr>
        <w:pStyle w:val="ListParagraph"/>
        <w:numPr>
          <w:ilvl w:val="0"/>
          <w:numId w:val="14"/>
        </w:numPr>
        <w:rPr>
          <w:b/>
        </w:rPr>
      </w:pPr>
      <w:r w:rsidRPr="003D1706">
        <w:rPr>
          <w:b/>
        </w:rPr>
        <w:t>Module Specific Parameters</w:t>
      </w:r>
    </w:p>
    <w:p w14:paraId="1D0C6EDD" w14:textId="0E3ADE21" w:rsidR="006A4398" w:rsidRDefault="00720D68" w:rsidP="00E34C12">
      <w:pPr>
        <w:pStyle w:val="ListParagraph"/>
      </w:pPr>
      <w:r>
        <w:t>The module specific parameters and their descriptions are to be listed here.</w:t>
      </w:r>
      <w:r w:rsidR="00E34C12">
        <w:t xml:space="preserve"> Follow the formatting of Step 5</w:t>
      </w:r>
      <w:r>
        <w:t>.</w:t>
      </w:r>
    </w:p>
    <w:p w14:paraId="0105E0DE" w14:textId="77777777" w:rsidR="006A4398" w:rsidRDefault="006A4398" w:rsidP="006A4398"/>
    <w:p w14:paraId="54ADB42F" w14:textId="77777777" w:rsidR="00E34C12" w:rsidRDefault="00E34C12" w:rsidP="006A4398"/>
    <w:p w14:paraId="26E65355" w14:textId="77777777" w:rsidR="00E34C12" w:rsidRDefault="00E34C12" w:rsidP="006A4398"/>
    <w:p w14:paraId="0076FB8F" w14:textId="21569F97" w:rsidR="006A4398" w:rsidRPr="003D1706" w:rsidRDefault="006A4398" w:rsidP="006A4398">
      <w:pPr>
        <w:pStyle w:val="ListParagraph"/>
        <w:numPr>
          <w:ilvl w:val="0"/>
          <w:numId w:val="14"/>
        </w:numPr>
        <w:rPr>
          <w:b/>
        </w:rPr>
      </w:pPr>
      <w:r>
        <w:rPr>
          <w:b/>
        </w:rPr>
        <w:lastRenderedPageBreak/>
        <w:t>When finished, “README.md”</w:t>
      </w:r>
      <w:r w:rsidR="008370B9">
        <w:rPr>
          <w:b/>
        </w:rPr>
        <w:t xml:space="preserve"> should look</w:t>
      </w:r>
      <w:r>
        <w:rPr>
          <w:b/>
        </w:rPr>
        <w:t xml:space="preserve"> </w:t>
      </w:r>
      <w:r w:rsidR="008370B9">
        <w:rPr>
          <w:b/>
        </w:rPr>
        <w:t xml:space="preserve">similar to </w:t>
      </w:r>
      <w:r w:rsidR="007F7676">
        <w:rPr>
          <w:b/>
        </w:rPr>
        <w:t>Figure 23</w:t>
      </w:r>
      <w:r>
        <w:rPr>
          <w:b/>
        </w:rPr>
        <w:t xml:space="preserve">. </w:t>
      </w:r>
    </w:p>
    <w:p w14:paraId="5AF52D2C" w14:textId="6DFBB60D" w:rsidR="005A0CAC" w:rsidRDefault="005A0CAC" w:rsidP="006A4398">
      <w:pPr>
        <w:pStyle w:val="ListParagraph"/>
      </w:pPr>
      <w:r>
        <w:rPr>
          <w:noProof/>
          <w:lang w:val="en-US"/>
        </w:rPr>
        <mc:AlternateContent>
          <mc:Choice Requires="wps">
            <w:drawing>
              <wp:anchor distT="0" distB="0" distL="114300" distR="114300" simplePos="0" relativeHeight="251845632" behindDoc="0" locked="0" layoutInCell="1" allowOverlap="1" wp14:anchorId="6C8404B6" wp14:editId="19401036">
                <wp:simplePos x="0" y="0"/>
                <wp:positionH relativeFrom="column">
                  <wp:posOffset>-62865</wp:posOffset>
                </wp:positionH>
                <wp:positionV relativeFrom="paragraph">
                  <wp:posOffset>4114800</wp:posOffset>
                </wp:positionV>
                <wp:extent cx="6854825" cy="266700"/>
                <wp:effectExtent l="0" t="0" r="0" b="0"/>
                <wp:wrapThrough wrapText="bothSides">
                  <wp:wrapPolygon edited="0">
                    <wp:start x="0" y="0"/>
                    <wp:lineTo x="0" y="0"/>
                    <wp:lineTo x="0" y="0"/>
                  </wp:wrapPolygon>
                </wp:wrapThrough>
                <wp:docPr id="100" name="Text Box 100"/>
                <wp:cNvGraphicFramePr/>
                <a:graphic xmlns:a="http://schemas.openxmlformats.org/drawingml/2006/main">
                  <a:graphicData uri="http://schemas.microsoft.com/office/word/2010/wordprocessingShape">
                    <wps:wsp>
                      <wps:cNvSpPr txBox="1"/>
                      <wps:spPr>
                        <a:xfrm>
                          <a:off x="0" y="0"/>
                          <a:ext cx="6854825" cy="266700"/>
                        </a:xfrm>
                        <a:prstGeom prst="rect">
                          <a:avLst/>
                        </a:prstGeom>
                        <a:solidFill>
                          <a:prstClr val="white"/>
                        </a:solidFill>
                        <a:ln>
                          <a:noFill/>
                        </a:ln>
                        <a:effectLst/>
                      </wps:spPr>
                      <wps:txbx>
                        <w:txbxContent>
                          <w:p w14:paraId="0932693B" w14:textId="5E90A6F0" w:rsidR="00553513" w:rsidRPr="00372ECC" w:rsidRDefault="00553513" w:rsidP="005A0CAC">
                            <w:pPr>
                              <w:pStyle w:val="Caption"/>
                              <w:rPr>
                                <w:noProof/>
                                <w:sz w:val="22"/>
                                <w:szCs w:val="22"/>
                              </w:rPr>
                            </w:pPr>
                            <w:r>
                              <w:t xml:space="preserve">Figure </w:t>
                            </w:r>
                            <w:fldSimple w:instr=" SEQ Figure \* ARABIC ">
                              <w:r>
                                <w:rPr>
                                  <w:noProof/>
                                </w:rPr>
                                <w:t>23</w:t>
                              </w:r>
                            </w:fldSimple>
                            <w:r>
                              <w:t xml:space="preserve">. </w:t>
                            </w:r>
                            <w:r w:rsidRPr="00F326A3">
                              <w:t>VIM screenshot</w:t>
                            </w:r>
                            <w:r>
                              <w:t xml:space="preserve"> of the README.md file for the </w:t>
                            </w:r>
                            <w:proofErr w:type="spellStart"/>
                            <w:r>
                              <w:t>tPile</w:t>
                            </w:r>
                            <w:proofErr w:type="spellEnd"/>
                            <w:r>
                              <w:t xml:space="preserve">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404B6" id="Text Box 100" o:spid="_x0000_s1094" type="#_x0000_t202" style="position:absolute;left:0;text-align:left;margin-left:-4.95pt;margin-top:324pt;width:539.75pt;height:21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" stroked="f">
                <v:textbox style="mso-fit-shape-to-text:t" inset="0,0,0,0">
                  <w:txbxContent>
                    <w:p w14:paraId="0932693B" w14:textId="5E90A6F0" w:rsidR="00553513" w:rsidRPr="00372ECC" w:rsidRDefault="00553513" w:rsidP="005A0CAC">
                      <w:pPr>
                        <w:pStyle w:val="Caption"/>
                        <w:rPr>
                          <w:noProof/>
                          <w:sz w:val="22"/>
                          <w:szCs w:val="22"/>
                        </w:rPr>
                      </w:pPr>
                      <w:r>
                        <w:t xml:space="preserve">Figure </w:t>
                      </w:r>
                      <w:fldSimple w:instr=" SEQ Figure \* ARABIC ">
                        <w:r>
                          <w:rPr>
                            <w:noProof/>
                          </w:rPr>
                          <w:t>23</w:t>
                        </w:r>
                      </w:fldSimple>
                      <w:r>
                        <w:t xml:space="preserve">. </w:t>
                      </w:r>
                      <w:r w:rsidRPr="00F326A3">
                        <w:t>VIM screenshot</w:t>
                      </w:r>
                      <w:r>
                        <w:t xml:space="preserve"> of the README.md file for the </w:t>
                      </w:r>
                      <w:proofErr w:type="spellStart"/>
                      <w:r>
                        <w:t>tPile</w:t>
                      </w:r>
                      <w:proofErr w:type="spellEnd"/>
                      <w:r>
                        <w:t xml:space="preserve"> module.</w:t>
                      </w:r>
                    </w:p>
                  </w:txbxContent>
                </v:textbox>
                <w10:wrap type="through"/>
              </v:shape>
            </w:pict>
          </mc:Fallback>
        </mc:AlternateContent>
      </w:r>
      <w:r>
        <w:rPr>
          <w:noProof/>
          <w:lang w:val="en-US"/>
        </w:rPr>
        <w:drawing>
          <wp:anchor distT="0" distB="0" distL="114300" distR="114300" simplePos="0" relativeHeight="251843584" behindDoc="1" locked="0" layoutInCell="1" allowOverlap="1" wp14:anchorId="1D93F173" wp14:editId="49BA93D3">
            <wp:simplePos x="0" y="0"/>
            <wp:positionH relativeFrom="column">
              <wp:posOffset>-62865</wp:posOffset>
            </wp:positionH>
            <wp:positionV relativeFrom="paragraph">
              <wp:posOffset>113076</wp:posOffset>
            </wp:positionV>
            <wp:extent cx="6854825" cy="3944620"/>
            <wp:effectExtent l="0" t="0" r="3175" b="0"/>
            <wp:wrapNone/>
            <wp:docPr id="99" name="Picture 99" descr="../../Desktop/Screen%20Shot%202017-04-11%20at%2011.26.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4-11%20at%2011.26.58%20A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854825" cy="3944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D2DC96" w14:textId="25652DC2" w:rsidR="005A0CAC" w:rsidRDefault="005A0CAC" w:rsidP="006A4398">
      <w:pPr>
        <w:pStyle w:val="ListParagraph"/>
      </w:pPr>
    </w:p>
    <w:p w14:paraId="566513AC" w14:textId="467C24B5" w:rsidR="005A0CAC" w:rsidRDefault="005A0CAC" w:rsidP="006A4398">
      <w:pPr>
        <w:pStyle w:val="ListParagraph"/>
      </w:pPr>
    </w:p>
    <w:p w14:paraId="7EB09BA0" w14:textId="77777777" w:rsidR="005A0CAC" w:rsidRDefault="005A0CAC" w:rsidP="006A4398">
      <w:pPr>
        <w:pStyle w:val="ListParagraph"/>
      </w:pPr>
    </w:p>
    <w:p w14:paraId="584F49C7" w14:textId="77777777" w:rsidR="005A0CAC" w:rsidRDefault="005A0CAC" w:rsidP="006A4398">
      <w:pPr>
        <w:pStyle w:val="ListParagraph"/>
      </w:pPr>
    </w:p>
    <w:p w14:paraId="74CE2C7C" w14:textId="77777777" w:rsidR="005A0CAC" w:rsidRDefault="005A0CAC" w:rsidP="006A4398">
      <w:pPr>
        <w:pStyle w:val="ListParagraph"/>
      </w:pPr>
    </w:p>
    <w:p w14:paraId="248D7F0B" w14:textId="77777777" w:rsidR="005A0CAC" w:rsidRDefault="005A0CAC" w:rsidP="006A4398">
      <w:pPr>
        <w:pStyle w:val="ListParagraph"/>
      </w:pPr>
    </w:p>
    <w:p w14:paraId="634F9559" w14:textId="77777777" w:rsidR="005A0CAC" w:rsidRDefault="005A0CAC" w:rsidP="006A4398">
      <w:pPr>
        <w:pStyle w:val="ListParagraph"/>
      </w:pPr>
    </w:p>
    <w:p w14:paraId="7F2154B0" w14:textId="77777777" w:rsidR="005A0CAC" w:rsidRDefault="005A0CAC" w:rsidP="006A4398">
      <w:pPr>
        <w:pStyle w:val="ListParagraph"/>
      </w:pPr>
    </w:p>
    <w:p w14:paraId="3CBAF094" w14:textId="77777777" w:rsidR="005A0CAC" w:rsidRDefault="005A0CAC" w:rsidP="006A4398">
      <w:pPr>
        <w:pStyle w:val="ListParagraph"/>
      </w:pPr>
    </w:p>
    <w:p w14:paraId="6AAC355B" w14:textId="77777777" w:rsidR="005A0CAC" w:rsidRDefault="005A0CAC" w:rsidP="006A4398">
      <w:pPr>
        <w:pStyle w:val="ListParagraph"/>
      </w:pPr>
    </w:p>
    <w:p w14:paraId="6F9D501F" w14:textId="3701BE73" w:rsidR="006A4398" w:rsidRDefault="006A4398" w:rsidP="006A4398">
      <w:pPr>
        <w:pStyle w:val="ListParagraph"/>
      </w:pPr>
    </w:p>
    <w:p w14:paraId="2A23F0CB" w14:textId="77777777" w:rsidR="00720D68" w:rsidRDefault="00720D68" w:rsidP="006A4398"/>
    <w:p w14:paraId="2F5722D7" w14:textId="77777777" w:rsidR="00720D68" w:rsidRDefault="00720D68" w:rsidP="00720D68"/>
    <w:p w14:paraId="08FF9D4B" w14:textId="77777777" w:rsidR="008370B9" w:rsidRDefault="008370B9" w:rsidP="00720D68"/>
    <w:p w14:paraId="3CE057F0" w14:textId="77777777" w:rsidR="00720D68" w:rsidRDefault="00720D68" w:rsidP="00720D68"/>
    <w:p w14:paraId="6BAE5906" w14:textId="77777777" w:rsidR="008370B9" w:rsidRDefault="008370B9">
      <w:pPr>
        <w:rPr>
          <w:rFonts w:asciiTheme="majorHAnsi" w:eastAsiaTheme="majorEastAsia" w:hAnsiTheme="majorHAnsi" w:cstheme="majorBidi"/>
          <w:color w:val="385623" w:themeColor="accent6" w:themeShade="80"/>
          <w:sz w:val="26"/>
          <w:szCs w:val="26"/>
          <w:u w:val="single"/>
        </w:rPr>
      </w:pPr>
      <w:r>
        <w:br w:type="page"/>
      </w:r>
    </w:p>
    <w:p w14:paraId="4DB86453" w14:textId="5141FDB1" w:rsidR="00F5556C" w:rsidRDefault="00F5556C" w:rsidP="00F5556C">
      <w:pPr>
        <w:pStyle w:val="Heading2"/>
        <w:numPr>
          <w:ilvl w:val="0"/>
          <w:numId w:val="2"/>
        </w:numPr>
        <w:ind w:left="426" w:hanging="142"/>
      </w:pPr>
      <w:bookmarkStart w:id="154" w:name="_Toc479769568"/>
      <w:r>
        <w:lastRenderedPageBreak/>
        <w:t>Multiple Module Design - Intro</w:t>
      </w:r>
      <w:bookmarkEnd w:id="154"/>
    </w:p>
    <w:p w14:paraId="4AD7CE91" w14:textId="77777777" w:rsidR="00934D79" w:rsidRDefault="00934D79" w:rsidP="00934D79">
      <w:pPr>
        <w:keepNext/>
        <w:spacing w:after="0"/>
        <w:ind w:left="720"/>
      </w:pPr>
      <w:r>
        <w:t xml:space="preserve">A key focus of module design is cohesion, keeping modules small and focused. </w:t>
      </w:r>
    </w:p>
    <w:p w14:paraId="541C6FAF" w14:textId="77777777" w:rsidR="00934D79" w:rsidRDefault="00934D79" w:rsidP="00934D79">
      <w:pPr>
        <w:pStyle w:val="ListParagraph"/>
        <w:keepNext/>
        <w:numPr>
          <w:ilvl w:val="0"/>
          <w:numId w:val="19"/>
        </w:numPr>
        <w:spacing w:after="0"/>
        <w:ind w:left="1418" w:hanging="425"/>
      </w:pPr>
      <w:r>
        <w:t>Primary calls should all be separated into a different module and are those which run programs.</w:t>
      </w:r>
    </w:p>
    <w:p w14:paraId="61F572B3" w14:textId="77777777" w:rsidR="00934D79" w:rsidRDefault="00934D79" w:rsidP="00934D79">
      <w:pPr>
        <w:pStyle w:val="ListParagraph"/>
        <w:keepNext/>
        <w:numPr>
          <w:ilvl w:val="0"/>
          <w:numId w:val="19"/>
        </w:numPr>
        <w:spacing w:after="0"/>
        <w:ind w:left="1418" w:hanging="425"/>
      </w:pPr>
      <w:r>
        <w:t xml:space="preserve">Secondary calls support a primary call include: print statements, directory creation, input redirection, parsing commands, and other administrative functions. </w:t>
      </w:r>
    </w:p>
    <w:p w14:paraId="75C4E29C" w14:textId="77777777" w:rsidR="00F5556C" w:rsidRDefault="00F5556C" w:rsidP="00F5556C">
      <w:pPr>
        <w:keepNext/>
        <w:spacing w:after="0"/>
      </w:pPr>
      <w:r>
        <w:t xml:space="preserve"> </w:t>
      </w:r>
    </w:p>
    <w:p w14:paraId="072B89C2" w14:textId="70BC671B" w:rsidR="00934D79" w:rsidRDefault="00934D79" w:rsidP="004B1B56">
      <w:pPr>
        <w:pStyle w:val="ListParagraph"/>
      </w:pPr>
      <w:r>
        <w:t xml:space="preserve">The following </w:t>
      </w:r>
      <w:r w:rsidR="004B1B56">
        <w:t xml:space="preserve">section </w:t>
      </w:r>
      <w:r>
        <w:t xml:space="preserve">explains </w:t>
      </w:r>
      <w:r w:rsidR="004B1B56">
        <w:t xml:space="preserve">the file setup for a multi-module system. </w:t>
      </w:r>
      <w:r w:rsidR="004B1B56">
        <w:br/>
      </w:r>
    </w:p>
    <w:p w14:paraId="5D28456C" w14:textId="77777777" w:rsidR="005A293B" w:rsidRPr="00E56D47" w:rsidRDefault="005A293B" w:rsidP="005A293B">
      <w:pPr>
        <w:pStyle w:val="ListParagraph"/>
        <w:keepNext/>
        <w:numPr>
          <w:ilvl w:val="0"/>
          <w:numId w:val="23"/>
        </w:numPr>
        <w:spacing w:after="0"/>
        <w:rPr>
          <w:b/>
        </w:rPr>
      </w:pPr>
      <w:r>
        <w:rPr>
          <w:b/>
        </w:rPr>
        <w:t>In</w:t>
      </w:r>
      <w:r w:rsidRPr="00E56D47">
        <w:rPr>
          <w:b/>
        </w:rPr>
        <w:t xml:space="preserve"> the modules directory, copy “Template</w:t>
      </w:r>
      <w:r>
        <w:rPr>
          <w:b/>
        </w:rPr>
        <w:t>/</w:t>
      </w:r>
      <w:r w:rsidRPr="00E56D47">
        <w:rPr>
          <w:b/>
        </w:rPr>
        <w:t xml:space="preserve">” </w:t>
      </w:r>
      <w:r>
        <w:rPr>
          <w:b/>
        </w:rPr>
        <w:t>and name the copy with the module name.</w:t>
      </w:r>
    </w:p>
    <w:p w14:paraId="6CFC1E7E" w14:textId="32323094" w:rsidR="005A293B" w:rsidRPr="001B362F" w:rsidRDefault="005A293B" w:rsidP="005A293B">
      <w:pPr>
        <w:pStyle w:val="ListParagraph"/>
        <w:keepNext/>
        <w:spacing w:after="0"/>
      </w:pPr>
      <w:r>
        <w:t xml:space="preserve">Figure </w:t>
      </w:r>
      <w:r w:rsidR="004B1B56">
        <w:t>24</w:t>
      </w:r>
      <w:r>
        <w:t xml:space="preserve"> shows the contents inside the modules directory at the time of writing this document. The Template directory to be copied has been indicated by a yellow box.</w:t>
      </w:r>
    </w:p>
    <w:p w14:paraId="1F2AB4F2" w14:textId="560D2F79" w:rsidR="005A293B" w:rsidRDefault="004B1B56" w:rsidP="005A293B">
      <w:pPr>
        <w:pStyle w:val="Code"/>
        <w:ind w:left="0"/>
        <w:rPr>
          <w:rStyle w:val="Emphasis"/>
          <w:i w:val="0"/>
          <w:iCs w:val="0"/>
          <w:highlight w:val="lightGray"/>
        </w:rPr>
      </w:pPr>
      <w:r>
        <w:rPr>
          <w:noProof/>
          <w:lang w:val="en-US"/>
          <w14:textOutline w14:w="0" w14:cap="rnd" w14:cmpd="sng" w14:algn="ctr">
            <w14:noFill/>
            <w14:prstDash w14:val="solid"/>
            <w14:bevel/>
          </w14:textOutline>
        </w:rPr>
        <mc:AlternateContent>
          <mc:Choice Requires="wpg">
            <w:drawing>
              <wp:anchor distT="0" distB="0" distL="114300" distR="114300" simplePos="0" relativeHeight="251779072" behindDoc="0" locked="0" layoutInCell="1" allowOverlap="1" wp14:anchorId="6FAC6E01" wp14:editId="15C5E5F0">
                <wp:simplePos x="0" y="0"/>
                <wp:positionH relativeFrom="column">
                  <wp:posOffset>1598930</wp:posOffset>
                </wp:positionH>
                <wp:positionV relativeFrom="paragraph">
                  <wp:posOffset>53340</wp:posOffset>
                </wp:positionV>
                <wp:extent cx="3428365" cy="1937385"/>
                <wp:effectExtent l="0" t="0" r="635" b="0"/>
                <wp:wrapThrough wrapText="bothSides">
                  <wp:wrapPolygon edited="0">
                    <wp:start x="0" y="0"/>
                    <wp:lineTo x="0" y="21239"/>
                    <wp:lineTo x="21444" y="21239"/>
                    <wp:lineTo x="21444" y="17841"/>
                    <wp:lineTo x="21124" y="0"/>
                    <wp:lineTo x="0" y="0"/>
                  </wp:wrapPolygon>
                </wp:wrapThrough>
                <wp:docPr id="72" name="Group 72"/>
                <wp:cNvGraphicFramePr/>
                <a:graphic xmlns:a="http://schemas.openxmlformats.org/drawingml/2006/main">
                  <a:graphicData uri="http://schemas.microsoft.com/office/word/2010/wordprocessingGroup">
                    <wpg:wgp>
                      <wpg:cNvGrpSpPr/>
                      <wpg:grpSpPr>
                        <a:xfrm>
                          <a:off x="0" y="0"/>
                          <a:ext cx="3428365" cy="1937385"/>
                          <a:chOff x="0" y="0"/>
                          <a:chExt cx="3428365" cy="1937386"/>
                        </a:xfrm>
                      </wpg:grpSpPr>
                      <wpg:grpSp>
                        <wpg:cNvPr id="76" name="Group 76"/>
                        <wpg:cNvGrpSpPr/>
                        <wpg:grpSpPr>
                          <a:xfrm>
                            <a:off x="0" y="0"/>
                            <a:ext cx="3428365" cy="1937386"/>
                            <a:chOff x="0" y="7926"/>
                            <a:chExt cx="3428365" cy="1938739"/>
                          </a:xfrm>
                        </wpg:grpSpPr>
                        <pic:pic xmlns:pic="http://schemas.openxmlformats.org/drawingml/2006/picture">
                          <pic:nvPicPr>
                            <pic:cNvPr id="77" name="Picture 77" descr="../../Desktop/Screen%20Shot%202017-03-28%20at%2010.12.28%20AM.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7926"/>
                              <a:ext cx="3315335" cy="1550672"/>
                            </a:xfrm>
                            <a:prstGeom prst="rect">
                              <a:avLst/>
                            </a:prstGeom>
                            <a:noFill/>
                            <a:ln>
                              <a:noFill/>
                            </a:ln>
                          </pic:spPr>
                        </pic:pic>
                        <wps:wsp>
                          <wps:cNvPr id="78" name="Text Box 78"/>
                          <wps:cNvSpPr txBox="1"/>
                          <wps:spPr>
                            <a:xfrm>
                              <a:off x="0" y="1605670"/>
                              <a:ext cx="3428365" cy="340995"/>
                            </a:xfrm>
                            <a:prstGeom prst="rect">
                              <a:avLst/>
                            </a:prstGeom>
                            <a:solidFill>
                              <a:prstClr val="white"/>
                            </a:solidFill>
                            <a:ln>
                              <a:noFill/>
                            </a:ln>
                            <a:effectLst/>
                          </wps:spPr>
                          <wps:txbx>
                            <w:txbxContent>
                              <w:p w14:paraId="76F99A13" w14:textId="77777777" w:rsidR="00553513" w:rsidRPr="00501B58" w:rsidRDefault="00553513" w:rsidP="005A293B">
                                <w:pPr>
                                  <w:pStyle w:val="Caption"/>
                                  <w:rPr>
                                    <w:rFonts w:ascii="Courier New" w:hAnsi="Courier New"/>
                                    <w:noProof/>
                                    <w:sz w:val="22"/>
                                    <w:szCs w:val="22"/>
                                  </w:rPr>
                                </w:pPr>
                                <w:r>
                                  <w:t xml:space="preserve">Figure </w:t>
                                </w:r>
                                <w:fldSimple w:instr=" SEQ Figure \* ARABIC ">
                                  <w:r>
                                    <w:rPr>
                                      <w:noProof/>
                                    </w:rPr>
                                    <w:t>24</w:t>
                                  </w:r>
                                </w:fldSimple>
                                <w:r>
                                  <w:t>. Genesis screenshot of the modules directory. Highlighted in the yellow box is the 'Template' directory users have been instructed to copy.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5" name="Rectangle 85"/>
                        <wps:cNvSpPr/>
                        <wps:spPr>
                          <a:xfrm>
                            <a:off x="2459589" y="1266469"/>
                            <a:ext cx="576000" cy="162000"/>
                          </a:xfrm>
                          <a:prstGeom prst="rect">
                            <a:avLst/>
                          </a:prstGeom>
                          <a:solidFill>
                            <a:srgbClr val="FFFF00">
                              <a:alpha val="5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FAC6E01" id="Group 72" o:spid="_x0000_s1095" style="position:absolute;margin-left:125.9pt;margin-top:4.2pt;width:269.95pt;height:152.55pt;z-index:251779072;mso-height-relative:margin" coordsize="3428365,193738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&#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">
                <v:group id="Group 76" o:spid="_x0000_s1096" style="position:absolute;width:3428365;height:1937386" coordorigin=",7926" coordsize="3428365,193873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RxpVxQAAANsAAAAPAAAAZHJzL2Rvd25yZXYueG1sRI9Pa8JAFMTvhX6H5RV6&#10;M5u0aCVmFZG29BAEtSDeHtlnEsy+Ddlt/nx7t1DocZiZ3zDZZjSN6KlztWUFSRSDIC6srrlU8H36&#10;mC1BOI+ssbFMCiZysFk/PmSYajvwgfqjL0WAsEtRQeV9m0rpiooMusi2xMG72s6gD7Irpe5wCHDT&#10;yJc4XkiDNYeFClvaVVTcjj9GweeAw/Y1ee/z23U3XU7z/TlPSKnnp3G7AuFp9P/hv/aXVvC2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0EcaVcUAAADbAAAA&#10;DwAAAAAAAAAAAAAAAACpAgAAZHJzL2Rvd25yZXYueG1sUEsFBgAAAAAEAAQA+gAAAJsDAAAAAA==&#10;">
                  <v:shape id="Picture 77" o:spid="_x0000_s1097" type="#_x0000_t75" alt="../../Desktop/Screen%20Shot%202017-03-28%20at%2010.12.28%20AM.png" style="position:absolute;top:7926;width:3315335;height:155067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Z&#10;9AbCAAAA2wAAAA8AAABkcnMvZG93bnJldi54bWxEj0+LwjAUxO8LfofwhL0smrrgv9pU1EXwJut6&#10;8fZonm1p81KaWOu33wiCx2FmfsMk697UoqPWlZYVTMYRCOLM6pJzBee//WgBwnlkjbVlUvAgB+t0&#10;8JFgrO2df6k7+VwECLsYFRTeN7GULivIoBvbhjh4V9sa9EG2udQt3gPc1PI7imbSYMlhocCGdgVl&#10;1elmFEy/uPpZ4tkcLx3XcmselfQ7pT6H/WYFwlPv3+FX+6AVzOfw/BJ+gE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GWfQGwgAAANsAAAAPAAAAAAAAAAAAAAAAAJwCAABk&#10;cnMvZG93bnJldi54bWxQSwUGAAAAAAQABAD3AAAAiwMAAAAA&#10;">
                    <v:imagedata r:id="rId12" o:title="../../Desktop/Screen%20Shot%202017-03-28%20at%2010.12.28%20AM.png"/>
                    <v:path arrowok="t"/>
                  </v:shape>
                  <v:shape id="Text Box 78" o:spid="_x0000_s1098" type="#_x0000_t202" style="position:absolute;top:1605670;width:3428365;height:3409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iz34wQAA&#10;ANsAAAAPAAAAZHJzL2Rvd25yZXYueG1sRE+7bsIwFN0r9R+sW4mlAgcGilIMggSkDu3AQ8xX8W0S&#10;EV9HtvPg7/FQqePRea+3o2lET87XlhXMZwkI4sLqmksF18txugLhA7LGxjIpeJCH7eb1ZY2ptgOf&#10;qD+HUsQQ9ikqqEJoUyl9UZFBP7MtceR+rTMYInSl1A6HGG4auUiSpTRYc2yosKWsouJ+7oyCZe66&#10;4cTZe349fONPWy5u+8dNqcnbuPsEEWgM/+I/95dW8BHHxi/xB8jN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os9+MEAAADbAAAADwAAAAAAAAAAAAAAAACXAgAAZHJzL2Rvd25y&#10;ZXYueG1sUEsFBgAAAAAEAAQA9QAAAIUDAAAAAA==&#10;" stroked="f">
                    <v:textbox inset="0,0,0,0">
                      <w:txbxContent>
                        <w:p w14:paraId="76F99A13" w14:textId="77777777" w:rsidR="00553513" w:rsidRPr="00501B58" w:rsidRDefault="00553513" w:rsidP="005A293B">
                          <w:pPr>
                            <w:pStyle w:val="Caption"/>
                            <w:rPr>
                              <w:rFonts w:ascii="Courier New" w:hAnsi="Courier New"/>
                              <w:noProof/>
                              <w:sz w:val="22"/>
                              <w:szCs w:val="22"/>
                            </w:rPr>
                          </w:pPr>
                          <w:r>
                            <w:t xml:space="preserve">Figure </w:t>
                          </w:r>
                          <w:fldSimple w:instr=" SEQ Figure \* ARABIC ">
                            <w:r>
                              <w:rPr>
                                <w:noProof/>
                              </w:rPr>
                              <w:t>24</w:t>
                            </w:r>
                          </w:fldSimple>
                          <w:r>
                            <w:t>. Genesis screenshot of the modules directory. Highlighted in the yellow box is the 'Template' directory users have been instructed to copy.</w:t>
                          </w:r>
                        </w:p>
                      </w:txbxContent>
                    </v:textbox>
                  </v:shape>
                </v:group>
                <v:rect id="Rectangle 85" o:spid="_x0000_s1099" style="position:absolute;left:2459589;top:1266469;width:576000;height:162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uNrHwwAA&#10;ANsAAAAPAAAAZHJzL2Rvd25yZXYueG1sRI9Ba8JAFITvhf6H5Qm91Y2WFo2uUgSpBSkm6v2RfSbB&#10;7Nuwu9Xk37uC4HGYmW+Y+bIzjbiQ87VlBaNhAoK4sLrmUsFhv36fgPABWWNjmRT05GG5eH2ZY6rt&#10;lTO65KEUEcI+RQVVCG0qpS8qMuiHtiWO3sk6gyFKV0rt8BrhppHjJPmSBmuOCxW2tKqoOOf/RkG+&#10;+/h1U9xsj32TTRP748b9n1PqbdB9z0AE6sIz/GhvtILJJ9y/xB8gF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uNrHwwAAANsAAAAPAAAAAAAAAAAAAAAAAJcCAABkcnMvZG93&#10;bnJldi54bWxQSwUGAAAAAAQABAD1AAAAhwMAAAAA&#10;" fillcolor="yellow" strokecolor="yellow" strokeweight="1pt">
                  <v:fill opacity="32896f"/>
                </v:rect>
                <w10:wrap type="through"/>
              </v:group>
            </w:pict>
          </mc:Fallback>
        </mc:AlternateContent>
      </w:r>
    </w:p>
    <w:p w14:paraId="446C746A" w14:textId="78970E51" w:rsidR="005A293B" w:rsidRDefault="005A293B" w:rsidP="005A293B">
      <w:pPr>
        <w:pStyle w:val="Code"/>
        <w:ind w:left="0"/>
        <w:rPr>
          <w:rStyle w:val="Emphasis"/>
          <w:i w:val="0"/>
          <w:iCs w:val="0"/>
          <w:highlight w:val="lightGray"/>
        </w:rPr>
      </w:pPr>
    </w:p>
    <w:p w14:paraId="0FBAF1CF" w14:textId="77777777" w:rsidR="005A293B" w:rsidRDefault="005A293B" w:rsidP="005A293B">
      <w:pPr>
        <w:pStyle w:val="Code"/>
        <w:rPr>
          <w:rStyle w:val="Emphasis"/>
          <w:i w:val="0"/>
          <w:iCs w:val="0"/>
          <w:highlight w:val="lightGray"/>
        </w:rPr>
      </w:pPr>
    </w:p>
    <w:p w14:paraId="11DB49E0" w14:textId="77777777" w:rsidR="005A293B" w:rsidRDefault="005A293B" w:rsidP="005A293B">
      <w:pPr>
        <w:pStyle w:val="Code"/>
        <w:rPr>
          <w:rStyle w:val="Emphasis"/>
          <w:i w:val="0"/>
          <w:iCs w:val="0"/>
          <w:highlight w:val="lightGray"/>
        </w:rPr>
      </w:pPr>
    </w:p>
    <w:p w14:paraId="24ADC847" w14:textId="77777777" w:rsidR="005A293B" w:rsidRDefault="005A293B" w:rsidP="005A293B">
      <w:pPr>
        <w:pStyle w:val="Code"/>
        <w:rPr>
          <w:rStyle w:val="Emphasis"/>
          <w:i w:val="0"/>
          <w:iCs w:val="0"/>
          <w:highlight w:val="lightGray"/>
        </w:rPr>
      </w:pPr>
    </w:p>
    <w:p w14:paraId="39E92495" w14:textId="77777777" w:rsidR="005A293B" w:rsidRDefault="005A293B" w:rsidP="005A293B">
      <w:pPr>
        <w:pStyle w:val="Code"/>
        <w:rPr>
          <w:rStyle w:val="Emphasis"/>
          <w:i w:val="0"/>
          <w:iCs w:val="0"/>
          <w:highlight w:val="lightGray"/>
        </w:rPr>
      </w:pPr>
    </w:p>
    <w:p w14:paraId="402D4B56" w14:textId="77777777" w:rsidR="005A293B" w:rsidRDefault="005A293B" w:rsidP="005A293B">
      <w:pPr>
        <w:pStyle w:val="Code"/>
        <w:rPr>
          <w:rStyle w:val="Emphasis"/>
          <w:i w:val="0"/>
          <w:iCs w:val="0"/>
          <w:highlight w:val="lightGray"/>
        </w:rPr>
      </w:pPr>
    </w:p>
    <w:p w14:paraId="24AFE89A" w14:textId="77777777" w:rsidR="005A293B" w:rsidRDefault="005A293B" w:rsidP="005A293B">
      <w:pPr>
        <w:pStyle w:val="Code"/>
        <w:rPr>
          <w:rStyle w:val="Emphasis"/>
          <w:i w:val="0"/>
          <w:iCs w:val="0"/>
          <w:highlight w:val="lightGray"/>
        </w:rPr>
      </w:pPr>
    </w:p>
    <w:p w14:paraId="0B7B24EE" w14:textId="77777777" w:rsidR="005A293B" w:rsidRDefault="005A293B" w:rsidP="005A293B">
      <w:pPr>
        <w:pStyle w:val="Code"/>
        <w:rPr>
          <w:rStyle w:val="Emphasis"/>
          <w:i w:val="0"/>
          <w:iCs w:val="0"/>
          <w:highlight w:val="lightGray"/>
        </w:rPr>
      </w:pPr>
    </w:p>
    <w:p w14:paraId="0E446ECB" w14:textId="77777777" w:rsidR="005A293B" w:rsidRDefault="005A293B" w:rsidP="005A293B">
      <w:pPr>
        <w:pStyle w:val="Code"/>
        <w:rPr>
          <w:rStyle w:val="Emphasis"/>
          <w:i w:val="0"/>
          <w:iCs w:val="0"/>
          <w:highlight w:val="lightGray"/>
        </w:rPr>
      </w:pPr>
    </w:p>
    <w:p w14:paraId="725B1B4A" w14:textId="77777777" w:rsidR="005A293B" w:rsidRDefault="005A293B" w:rsidP="005A293B">
      <w:pPr>
        <w:pStyle w:val="Code"/>
        <w:rPr>
          <w:rStyle w:val="Emphasis"/>
          <w:i w:val="0"/>
          <w:iCs w:val="0"/>
          <w:highlight w:val="lightGray"/>
        </w:rPr>
      </w:pPr>
    </w:p>
    <w:p w14:paraId="2C32D2E8" w14:textId="77777777" w:rsidR="005A293B" w:rsidRDefault="005A293B" w:rsidP="005A293B">
      <w:pPr>
        <w:pStyle w:val="Code"/>
        <w:rPr>
          <w:rStyle w:val="Emphasis"/>
          <w:i w:val="0"/>
          <w:iCs w:val="0"/>
          <w:highlight w:val="lightGray"/>
        </w:rPr>
      </w:pPr>
    </w:p>
    <w:p w14:paraId="34D1CCD9" w14:textId="77777777" w:rsidR="005A293B" w:rsidRDefault="005A293B" w:rsidP="005A293B">
      <w:pPr>
        <w:pStyle w:val="Code"/>
        <w:rPr>
          <w:rStyle w:val="Emphasis"/>
          <w:i w:val="0"/>
          <w:iCs w:val="0"/>
          <w:highlight w:val="lightGray"/>
        </w:rPr>
      </w:pPr>
    </w:p>
    <w:p w14:paraId="13AF4848" w14:textId="77777777" w:rsidR="00F5556C" w:rsidRPr="0068251A" w:rsidRDefault="00F5556C" w:rsidP="005A293B">
      <w:pPr>
        <w:pStyle w:val="Code"/>
        <w:ind w:left="0"/>
        <w:rPr>
          <w:rStyle w:val="Emphasis"/>
          <w:i w:val="0"/>
          <w:iCs w:val="0"/>
          <w:highlight w:val="lightGray"/>
        </w:rPr>
      </w:pPr>
    </w:p>
    <w:p w14:paraId="57C3DCE3" w14:textId="27B71523" w:rsidR="00F5556C" w:rsidRPr="005A293B" w:rsidRDefault="005A293B" w:rsidP="005A293B">
      <w:pPr>
        <w:pStyle w:val="ListParagraph"/>
        <w:keepNext/>
        <w:numPr>
          <w:ilvl w:val="0"/>
          <w:numId w:val="23"/>
        </w:numPr>
        <w:spacing w:after="0"/>
        <w:rPr>
          <w:b/>
        </w:rPr>
      </w:pPr>
      <w:r w:rsidRPr="003D1706">
        <w:rPr>
          <w:b/>
        </w:rPr>
        <w:t xml:space="preserve">Enter the </w:t>
      </w:r>
      <w:r>
        <w:rPr>
          <w:b/>
        </w:rPr>
        <w:t xml:space="preserve">renamed module </w:t>
      </w:r>
      <w:r w:rsidRPr="003D1706">
        <w:rPr>
          <w:b/>
        </w:rPr>
        <w:t xml:space="preserve">directory and rename </w:t>
      </w:r>
      <w:r>
        <w:rPr>
          <w:b/>
        </w:rPr>
        <w:t>the files to reflect the module name.</w:t>
      </w:r>
    </w:p>
    <w:p w14:paraId="7896412D" w14:textId="65EE990C" w:rsidR="005A293B" w:rsidRDefault="00A64068" w:rsidP="005A293B">
      <w:pPr>
        <w:pStyle w:val="ListParagraph"/>
        <w:keepNext/>
        <w:spacing w:after="0"/>
      </w:pPr>
      <w:ins w:id="155" w:author="Lauren" w:date="2017-04-18T11:12:00Z">
        <w:r>
          <w:t>In a multi</w:t>
        </w:r>
        <w:r w:rsidR="00440287">
          <w:t xml:space="preserve">-rule module, </w:t>
        </w:r>
      </w:ins>
      <w:ins w:id="156" w:author="Lauren" w:date="2017-04-18T11:15:00Z">
        <w:r>
          <w:t xml:space="preserve">each </w:t>
        </w:r>
      </w:ins>
      <w:del w:id="157" w:author="Lauren" w:date="2017-04-18T11:12:00Z">
        <w:r w:rsidR="004B1B56" w:rsidDel="00440287">
          <w:delText>F</w:delText>
        </w:r>
      </w:del>
      <w:ins w:id="158" w:author="Lauren" w:date="2017-04-18T11:12:00Z">
        <w:r w:rsidR="00440287">
          <w:t>f</w:t>
        </w:r>
      </w:ins>
      <w:r w:rsidR="004B1B56">
        <w:t>ile</w:t>
      </w:r>
      <w:del w:id="159" w:author="Lauren" w:date="2017-04-18T11:15:00Z">
        <w:r w:rsidR="004B1B56" w:rsidDel="00A64068">
          <w:delText>s</w:delText>
        </w:r>
      </w:del>
      <w:r w:rsidR="004B1B56">
        <w:t xml:space="preserve"> containing </w:t>
      </w:r>
      <w:ins w:id="160" w:author="Lauren" w:date="2017-04-18T11:15:00Z">
        <w:r>
          <w:t xml:space="preserve">a </w:t>
        </w:r>
      </w:ins>
      <w:r w:rsidR="004B1B56">
        <w:t>rule</w:t>
      </w:r>
      <w:del w:id="161" w:author="Lauren" w:date="2017-04-18T11:15:00Z">
        <w:r w:rsidR="004B1B56" w:rsidDel="00A64068">
          <w:delText>s</w:delText>
        </w:r>
      </w:del>
      <w:r w:rsidR="005A293B">
        <w:t xml:space="preserve"> </w:t>
      </w:r>
      <w:ins w:id="162" w:author="Lauren" w:date="2017-04-18T11:12:00Z">
        <w:r w:rsidR="00440287">
          <w:t xml:space="preserve">should be created </w:t>
        </w:r>
      </w:ins>
      <w:r w:rsidR="005A293B">
        <w:t>us</w:t>
      </w:r>
      <w:ins w:id="163" w:author="Lauren" w:date="2017-04-18T11:12:00Z">
        <w:r w:rsidR="00440287">
          <w:t>ing</w:t>
        </w:r>
      </w:ins>
      <w:del w:id="164" w:author="Lauren" w:date="2017-04-18T11:12:00Z">
        <w:r w:rsidR="005A293B" w:rsidDel="00440287">
          <w:delText>e</w:delText>
        </w:r>
      </w:del>
      <w:r w:rsidR="005A293B">
        <w:t xml:space="preserve"> the template file “</w:t>
      </w:r>
      <w:proofErr w:type="spellStart"/>
      <w:r w:rsidR="005A293B">
        <w:t>temp_subINCLUDE</w:t>
      </w:r>
      <w:proofErr w:type="spellEnd"/>
      <w:r w:rsidR="005A293B">
        <w:t xml:space="preserve">”. </w:t>
      </w:r>
      <w:ins w:id="165" w:author="Lauren" w:date="2017-04-18T11:12:00Z">
        <w:r w:rsidR="00440287">
          <w:t xml:space="preserve">In this </w:t>
        </w:r>
      </w:ins>
      <w:ins w:id="166" w:author="Lauren" w:date="2017-04-18T11:13:00Z">
        <w:r w:rsidR="00440287">
          <w:t>tutorial</w:t>
        </w:r>
      </w:ins>
      <w:ins w:id="167" w:author="Lauren" w:date="2017-04-18T11:12:00Z">
        <w:r w:rsidR="00440287">
          <w:t xml:space="preserve">, we will create two submodules that run </w:t>
        </w:r>
        <w:proofErr w:type="spellStart"/>
        <w:r w:rsidR="00440287">
          <w:t>mpileup</w:t>
        </w:r>
        <w:proofErr w:type="spellEnd"/>
        <w:r w:rsidR="00440287">
          <w:t xml:space="preserve"> either on the whole</w:t>
        </w:r>
      </w:ins>
      <w:ins w:id="168" w:author="Lauren" w:date="2017-04-18T11:13:00Z">
        <w:r w:rsidR="00440287">
          <w:t xml:space="preserve"> genome (</w:t>
        </w:r>
        <w:proofErr w:type="spellStart"/>
        <w:r w:rsidR="00440287">
          <w:t>tPileUNSPLIT</w:t>
        </w:r>
        <w:proofErr w:type="spellEnd"/>
        <w:r w:rsidR="00440287">
          <w:t>) or separated by chromosome (</w:t>
        </w:r>
        <w:proofErr w:type="spellStart"/>
        <w:r w:rsidR="00440287">
          <w:t>tPileSPLIT</w:t>
        </w:r>
        <w:proofErr w:type="spellEnd"/>
        <w:r w:rsidR="00440287">
          <w:t>).</w:t>
        </w:r>
      </w:ins>
      <w:ins w:id="169" w:author="Lauren" w:date="2017-04-18T11:12:00Z">
        <w:r w:rsidR="00440287">
          <w:t xml:space="preserve"> </w:t>
        </w:r>
      </w:ins>
      <w:ins w:id="170" w:author="Lauren" w:date="2017-04-18T11:13:00Z">
        <w:r w:rsidR="00440287">
          <w:t xml:space="preserve">The module-level “_INCLUDE” file will be based on template </w:t>
        </w:r>
      </w:ins>
      <w:ins w:id="171" w:author="Lauren" w:date="2017-04-18T11:14:00Z">
        <w:r w:rsidR="00440287">
          <w:t>file “</w:t>
        </w:r>
        <w:proofErr w:type="spellStart"/>
        <w:r w:rsidR="00440287">
          <w:t>temp_masterINCLUDE</w:t>
        </w:r>
        <w:proofErr w:type="spellEnd"/>
        <w:r w:rsidR="00440287">
          <w:t xml:space="preserve">”. </w:t>
        </w:r>
      </w:ins>
      <w:r w:rsidR="005A293B">
        <w:t xml:space="preserve">The python file and the </w:t>
      </w:r>
      <w:r w:rsidR="004B1B56">
        <w:t>“_INCLUDE”</w:t>
      </w:r>
      <w:r w:rsidR="005A293B">
        <w:t xml:space="preserve"> Snakefile should be named in accordance with the module directory name; this res</w:t>
      </w:r>
      <w:r w:rsidR="008C05A7">
        <w:t>ults in the files being named “tPile.py” and “</w:t>
      </w:r>
      <w:proofErr w:type="spellStart"/>
      <w:r w:rsidR="008C05A7">
        <w:t>t</w:t>
      </w:r>
      <w:r w:rsidR="005A293B">
        <w:t>Pile_INCLUDE</w:t>
      </w:r>
      <w:proofErr w:type="spellEnd"/>
      <w:r w:rsidR="005A293B">
        <w:t xml:space="preserve">”, respectively. </w:t>
      </w:r>
      <w:r w:rsidR="004B1B56">
        <w:t xml:space="preserve">For clarification in naming, please refer to Table 1. Figure 25 shows the starting structure of the template directory. Figure 26 shows the file structure of the deployed </w:t>
      </w:r>
      <w:proofErr w:type="spellStart"/>
      <w:r w:rsidR="004B1B56">
        <w:t>mPile</w:t>
      </w:r>
      <w:proofErr w:type="spellEnd"/>
      <w:r w:rsidR="004B1B56">
        <w:t xml:space="preserve"> module</w:t>
      </w:r>
      <w:ins w:id="172" w:author="Lauren" w:date="2017-04-18T11:14:00Z">
        <w:r w:rsidR="00440287">
          <w:t xml:space="preserve"> (analogous to what we will create for </w:t>
        </w:r>
        <w:proofErr w:type="spellStart"/>
        <w:r w:rsidR="00440287">
          <w:t>tPile</w:t>
        </w:r>
        <w:proofErr w:type="spellEnd"/>
        <w:r w:rsidR="00440287">
          <w:t>)</w:t>
        </w:r>
      </w:ins>
      <w:r w:rsidR="004B1B56">
        <w:t xml:space="preserve">. </w:t>
      </w:r>
    </w:p>
    <w:p w14:paraId="374F53C2" w14:textId="4AA2EAF0" w:rsidR="005A293B" w:rsidRDefault="005A293B" w:rsidP="005A293B">
      <w:pPr>
        <w:keepNext/>
        <w:spacing w:after="0"/>
      </w:pPr>
    </w:p>
    <w:p w14:paraId="794D0F6B" w14:textId="7AEED0A4" w:rsidR="005A293B" w:rsidRDefault="00753A20" w:rsidP="005A293B">
      <w:pPr>
        <w:pStyle w:val="ListParagraph"/>
        <w:keepNext/>
        <w:spacing w:after="0"/>
      </w:pPr>
      <w:r>
        <w:rPr>
          <w:noProof/>
          <w:lang w:val="en-US"/>
        </w:rPr>
        <w:drawing>
          <wp:anchor distT="0" distB="0" distL="114300" distR="114300" simplePos="0" relativeHeight="251784192" behindDoc="1" locked="0" layoutInCell="1" allowOverlap="1" wp14:anchorId="261AE066" wp14:editId="6412EB52">
            <wp:simplePos x="0" y="0"/>
            <wp:positionH relativeFrom="column">
              <wp:posOffset>3655971</wp:posOffset>
            </wp:positionH>
            <wp:positionV relativeFrom="paragraph">
              <wp:posOffset>44450</wp:posOffset>
            </wp:positionV>
            <wp:extent cx="3226435" cy="941070"/>
            <wp:effectExtent l="0" t="0" r="0" b="0"/>
            <wp:wrapNone/>
            <wp:docPr id="97" name="Picture 97" descr="../../Desktop/Screen%20Shot%202017-03-29%20at%202.05.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3-29%20at%202.05.10%20PM.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7101"/>
                    <a:stretch/>
                  </pic:blipFill>
                  <pic:spPr bwMode="auto">
                    <a:xfrm>
                      <a:off x="0" y="0"/>
                      <a:ext cx="3226435" cy="941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93B">
        <w:rPr>
          <w:noProof/>
          <w:lang w:val="en-US"/>
        </w:rPr>
        <mc:AlternateContent>
          <mc:Choice Requires="wpg">
            <w:drawing>
              <wp:anchor distT="0" distB="0" distL="114300" distR="114300" simplePos="0" relativeHeight="251781120" behindDoc="0" locked="0" layoutInCell="1" allowOverlap="1" wp14:anchorId="773C49A3" wp14:editId="44DA9F67">
                <wp:simplePos x="0" y="0"/>
                <wp:positionH relativeFrom="column">
                  <wp:posOffset>-117006</wp:posOffset>
                </wp:positionH>
                <wp:positionV relativeFrom="paragraph">
                  <wp:posOffset>46355</wp:posOffset>
                </wp:positionV>
                <wp:extent cx="3660140" cy="1024890"/>
                <wp:effectExtent l="0" t="0" r="22860" b="0"/>
                <wp:wrapThrough wrapText="bothSides">
                  <wp:wrapPolygon edited="0">
                    <wp:start x="0" y="0"/>
                    <wp:lineTo x="0" y="20877"/>
                    <wp:lineTo x="21435" y="20877"/>
                    <wp:lineTo x="21585" y="17665"/>
                    <wp:lineTo x="21585" y="0"/>
                    <wp:lineTo x="0" y="0"/>
                  </wp:wrapPolygon>
                </wp:wrapThrough>
                <wp:docPr id="86" name="Group 86"/>
                <wp:cNvGraphicFramePr/>
                <a:graphic xmlns:a="http://schemas.openxmlformats.org/drawingml/2006/main">
                  <a:graphicData uri="http://schemas.microsoft.com/office/word/2010/wordprocessingGroup">
                    <wpg:wgp>
                      <wpg:cNvGrpSpPr/>
                      <wpg:grpSpPr>
                        <a:xfrm>
                          <a:off x="0" y="0"/>
                          <a:ext cx="3660140" cy="1024890"/>
                          <a:chOff x="0" y="0"/>
                          <a:chExt cx="3660752" cy="1024890"/>
                        </a:xfrm>
                      </wpg:grpSpPr>
                      <wpg:grpSp>
                        <wpg:cNvPr id="87" name="Group 87"/>
                        <wpg:cNvGrpSpPr/>
                        <wpg:grpSpPr>
                          <a:xfrm>
                            <a:off x="0" y="0"/>
                            <a:ext cx="3658870" cy="1024890"/>
                            <a:chOff x="0" y="0"/>
                            <a:chExt cx="5800297" cy="1624983"/>
                          </a:xfrm>
                        </wpg:grpSpPr>
                        <pic:pic xmlns:pic="http://schemas.openxmlformats.org/drawingml/2006/picture">
                          <pic:nvPicPr>
                            <pic:cNvPr id="88" name="Picture 88" descr="../../Desktop/Screen%20Shot%202017-03-28%20at%203.52.21%20PM.png"/>
                            <pic:cNvPicPr>
                              <a:picLocks noChangeAspect="1"/>
                            </pic:cNvPicPr>
                          </pic:nvPicPr>
                          <pic:blipFill rotWithShape="1">
                            <a:blip r:embed="rId45" cstate="print">
                              <a:extLst>
                                <a:ext uri="{28A0092B-C50C-407E-A947-70E740481C1C}">
                                  <a14:useLocalDpi xmlns:a14="http://schemas.microsoft.com/office/drawing/2010/main" val="0"/>
                                </a:ext>
                              </a:extLst>
                            </a:blip>
                            <a:srcRect t="22634"/>
                            <a:stretch/>
                          </pic:blipFill>
                          <pic:spPr bwMode="auto">
                            <a:xfrm>
                              <a:off x="0" y="0"/>
                              <a:ext cx="5800297" cy="1278265"/>
                            </a:xfrm>
                            <a:prstGeom prst="rect">
                              <a:avLst/>
                            </a:prstGeom>
                            <a:noFill/>
                            <a:ln>
                              <a:noFill/>
                            </a:ln>
                            <a:extLst>
                              <a:ext uri="{53640926-AAD7-44D8-BBD7-CCE9431645EC}">
                                <a14:shadowObscured xmlns:a14="http://schemas.microsoft.com/office/drawing/2010/main"/>
                              </a:ext>
                            </a:extLst>
                          </pic:spPr>
                        </pic:pic>
                        <wps:wsp>
                          <wps:cNvPr id="90" name="Text Box 90"/>
                          <wps:cNvSpPr txBox="1"/>
                          <wps:spPr>
                            <a:xfrm>
                              <a:off x="0" y="1358283"/>
                              <a:ext cx="5699760" cy="266700"/>
                            </a:xfrm>
                            <a:prstGeom prst="rect">
                              <a:avLst/>
                            </a:prstGeom>
                            <a:solidFill>
                              <a:prstClr val="white"/>
                            </a:solidFill>
                            <a:ln>
                              <a:noFill/>
                            </a:ln>
                            <a:effectLst/>
                          </wps:spPr>
                          <wps:txbx>
                            <w:txbxContent>
                              <w:p w14:paraId="4D874F6C" w14:textId="77777777" w:rsidR="00553513" w:rsidRPr="009C0CEB" w:rsidRDefault="00553513" w:rsidP="005A293B">
                                <w:pPr>
                                  <w:pStyle w:val="Caption"/>
                                  <w:rPr>
                                    <w:noProof/>
                                    <w:sz w:val="22"/>
                                    <w:szCs w:val="22"/>
                                  </w:rPr>
                                </w:pPr>
                                <w:r>
                                  <w:t xml:space="preserve">Figure </w:t>
                                </w:r>
                                <w:fldSimple w:instr=" SEQ Figure \* ARABIC ">
                                  <w:r>
                                    <w:rPr>
                                      <w:noProof/>
                                    </w:rPr>
                                    <w:t>25</w:t>
                                  </w:r>
                                </w:fldSimple>
                                <w:r>
                                  <w:t>. Genesis screenshot of the contents of the Template directory.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3" name="Rectangle 93"/>
                        <wps:cNvSpPr/>
                        <wps:spPr>
                          <a:xfrm>
                            <a:off x="2518268" y="234712"/>
                            <a:ext cx="1142484" cy="571500"/>
                          </a:xfrm>
                          <a:prstGeom prst="rect">
                            <a:avLst/>
                          </a:prstGeom>
                          <a:solidFill>
                            <a:srgbClr val="FFFF00">
                              <a:alpha val="5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3C49A3" id="Group 86" o:spid="_x0000_s1100" style="position:absolute;left:0;text-align:left;margin-left:-9.2pt;margin-top:3.65pt;width:288.2pt;height:80.7pt;z-index:251781120" coordsize="3660752,10248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">
                <v:group id="Group 87" o:spid="_x0000_s1101" style="position:absolute;width:3658870;height:1024890" coordsize="5800297,162498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3s/pxAAAANsAAAAPAAAAZHJzL2Rvd25yZXYueG1sRI9Bi8IwFITvwv6H8IS9&#10;adpddKUaRcRdPIigLoi3R/Nsi81LaWJb/70RBI/DzHzDzBadKUVDtSssK4iHEQji1OqCMwX/x9/B&#10;BITzyBpLy6TgTg4W84/eDBNtW95Tc/CZCBB2CSrIva8SKV2ak0E3tBVx8C62NuiDrDOpa2wD3JTy&#10;K4rG0mDBYSHHilY5pdfDzSj4a7FdfsfrZnu9rO7n42h32sak1Ge/W05BeOr8O/xqb7SCyQ8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K3s/pxAAAANsAAAAP&#10;AAAAAAAAAAAAAAAAAKkCAABkcnMvZG93bnJldi54bWxQSwUGAAAAAAQABAD6AAAAmgMAAAAA&#10;">
                  <v:shape id="Picture 88" o:spid="_x0000_s1102" type="#_x0000_t75" alt="../../Desktop/Screen%20Shot%202017-03-28%20at%203.52.21%20PM.png" style="position:absolute;width:5800297;height:1278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gj&#10;CtDBAAAA2wAAAA8AAABkcnMvZG93bnJldi54bWxET8uKwjAU3QvzD+EOuNO0o0jpGEUGCm5EfGzc&#10;3Wlum2JzU5uonb+fLASXh/Nergfbigf1vnGsIJ0mIIhLpxuuFZxPxSQD4QOyxtYxKfgjD+vVx2iJ&#10;uXZPPtDjGGoRQ9jnqMCE0OVS+tKQRT91HXHkKtdbDBH2tdQ9PmO4beVXkiykxYZjg8GOfgyV1+Pd&#10;KihMW9zm5136e6/26e3SVUM22ys1/hw23yACDeEtfrm3WkEWx8Yv8QfI1T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gjCtDBAAAA2wAAAA8AAAAAAAAAAAAAAAAAnAIAAGRy&#10;cy9kb3ducmV2LnhtbFBLBQYAAAAABAAEAPcAAACKAwAAAAA=&#10;">
                    <v:imagedata r:id="rId46" o:title="../../Desktop/Screen%20Shot%202017-03-28%20at%203.52.21%20PM.png" croptop="14833f"/>
                    <v:path arrowok="t"/>
                  </v:shape>
                  <v:shape id="Text Box 90" o:spid="_x0000_s1103" type="#_x0000_t202" style="position:absolute;top:1358283;width:569976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8dcEwQAA&#10;ANsAAAAPAAAAZHJzL2Rvd25yZXYueG1sRE+7bsIwFN0r9R+sW4mlAgcGVFIMggSkDu3AQ8xX8W0S&#10;EV9HtvPg7/FQqePRea+3o2lET87XlhXMZwkI4sLqmksF18tx+gHCB2SNjWVS8CAP283ryxpTbQc+&#10;UX8OpYgh7FNUUIXQplL6oiKDfmZb4sj9WmcwROhKqR0OMdw0cpEkS2mw5thQYUtZRcX93BkFy9x1&#10;w4mz9/x6+Maftlzc9o+bUpO3cfcJItAY/sV/7i+tYBXXxy/xB8jN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9PHXBMEAAADbAAAADwAAAAAAAAAAAAAAAACXAgAAZHJzL2Rvd25y&#10;ZXYueG1sUEsFBgAAAAAEAAQA9QAAAIUDAAAAAA==&#10;" stroked="f">
                    <v:textbox inset="0,0,0,0">
                      <w:txbxContent>
                        <w:p w14:paraId="4D874F6C" w14:textId="77777777" w:rsidR="00553513" w:rsidRPr="009C0CEB" w:rsidRDefault="00553513" w:rsidP="005A293B">
                          <w:pPr>
                            <w:pStyle w:val="Caption"/>
                            <w:rPr>
                              <w:noProof/>
                              <w:sz w:val="22"/>
                              <w:szCs w:val="22"/>
                            </w:rPr>
                          </w:pPr>
                          <w:r>
                            <w:t xml:space="preserve">Figure </w:t>
                          </w:r>
                          <w:fldSimple w:instr=" SEQ Figure \* ARABIC ">
                            <w:r>
                              <w:rPr>
                                <w:noProof/>
                              </w:rPr>
                              <w:t>25</w:t>
                            </w:r>
                          </w:fldSimple>
                          <w:r>
                            <w:t>. Genesis screenshot of the contents of the Template directory.</w:t>
                          </w:r>
                        </w:p>
                      </w:txbxContent>
                    </v:textbox>
                  </v:shape>
                </v:group>
                <v:rect id="Rectangle 93" o:spid="_x0000_s1104" style="position:absolute;left:2518268;top:234712;width:1142484;height:571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xHH1wwAA&#10;ANsAAAAPAAAAZHJzL2Rvd25yZXYueG1sRI9Ba8JAFITvBf/D8gq91U0VpEndhCKIClKa2N4f2dck&#10;NPs27G41+fduQfA4zMw3zLoYTS/O5HxnWcHLPAFBXFvdcaPg67R9fgXhA7LG3jIpmMhDkc8e1php&#10;e+GSzlVoRISwz1BBG8KQSenrlgz6uR2Io/djncEQpWukdniJcNPLRZKspMGO40KLA21aqn+rP6Og&#10;+lweXIr74/fUl2lid24xfTilnh7H9zcQgcZwD9/ae60gXcL/l/gDZH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xHH1wwAAANsAAAAPAAAAAAAAAAAAAAAAAJcCAABkcnMvZG93&#10;bnJldi54bWxQSwUGAAAAAAQABAD1AAAAhwMAAAAA&#10;" fillcolor="yellow" strokecolor="yellow" strokeweight="1pt">
                  <v:fill opacity="32896f"/>
                </v:rect>
                <w10:wrap type="through"/>
              </v:group>
            </w:pict>
          </mc:Fallback>
        </mc:AlternateContent>
      </w:r>
    </w:p>
    <w:p w14:paraId="1C5562D3" w14:textId="0896E198" w:rsidR="005A293B" w:rsidRDefault="00753A20" w:rsidP="005A293B">
      <w:pPr>
        <w:pStyle w:val="ListParagraph"/>
        <w:keepNext/>
        <w:spacing w:after="0"/>
      </w:pPr>
      <w:r>
        <w:rPr>
          <w:noProof/>
          <w:lang w:val="en-US"/>
        </w:rPr>
        <mc:AlternateContent>
          <mc:Choice Requires="wps">
            <w:drawing>
              <wp:anchor distT="0" distB="0" distL="114300" distR="114300" simplePos="0" relativeHeight="251783168" behindDoc="0" locked="0" layoutInCell="1" allowOverlap="1" wp14:anchorId="61229B15" wp14:editId="1221FA81">
                <wp:simplePos x="0" y="0"/>
                <wp:positionH relativeFrom="column">
                  <wp:posOffset>5943600</wp:posOffset>
                </wp:positionH>
                <wp:positionV relativeFrom="paragraph">
                  <wp:posOffset>90170</wp:posOffset>
                </wp:positionV>
                <wp:extent cx="914400" cy="685800"/>
                <wp:effectExtent l="0" t="0" r="25400" b="25400"/>
                <wp:wrapNone/>
                <wp:docPr id="94" name="Rectangle 94"/>
                <wp:cNvGraphicFramePr/>
                <a:graphic xmlns:a="http://schemas.openxmlformats.org/drawingml/2006/main">
                  <a:graphicData uri="http://schemas.microsoft.com/office/word/2010/wordprocessingShape">
                    <wps:wsp>
                      <wps:cNvSpPr/>
                      <wps:spPr>
                        <a:xfrm>
                          <a:off x="0" y="0"/>
                          <a:ext cx="914400" cy="685800"/>
                        </a:xfrm>
                        <a:prstGeom prst="rect">
                          <a:avLst/>
                        </a:prstGeom>
                        <a:solidFill>
                          <a:srgbClr val="FFFF00">
                            <a:alpha val="5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06F69" id="Rectangle 94" o:spid="_x0000_s1026" style="position:absolute;margin-left:468pt;margin-top:7.1pt;width:1in;height:5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" fillcolor="yellow" strokecolor="yellow" strokeweight="1pt">
                <v:fill opacity="32896f"/>
              </v:rect>
            </w:pict>
          </mc:Fallback>
        </mc:AlternateContent>
      </w:r>
    </w:p>
    <w:p w14:paraId="12BD024F" w14:textId="46D8DCAE" w:rsidR="005A293B" w:rsidRDefault="005A293B" w:rsidP="005A293B">
      <w:pPr>
        <w:pStyle w:val="ListParagraph"/>
        <w:keepNext/>
        <w:spacing w:after="0"/>
      </w:pPr>
    </w:p>
    <w:p w14:paraId="780E5960" w14:textId="4F18B9E5" w:rsidR="005A293B" w:rsidRDefault="005A293B" w:rsidP="005A293B">
      <w:pPr>
        <w:pStyle w:val="ListParagraph"/>
        <w:keepNext/>
        <w:spacing w:after="0"/>
      </w:pPr>
    </w:p>
    <w:p w14:paraId="5987BF6B" w14:textId="393DE93F" w:rsidR="005A293B" w:rsidRDefault="00753A20" w:rsidP="005A293B">
      <w:pPr>
        <w:pStyle w:val="ListParagraph"/>
        <w:keepNext/>
        <w:spacing w:after="0"/>
      </w:pPr>
      <w:r>
        <w:rPr>
          <w:noProof/>
          <w:lang w:val="en-US"/>
        </w:rPr>
        <mc:AlternateContent>
          <mc:Choice Requires="wps">
            <w:drawing>
              <wp:anchor distT="0" distB="0" distL="114300" distR="114300" simplePos="0" relativeHeight="251786240" behindDoc="0" locked="0" layoutInCell="1" allowOverlap="1" wp14:anchorId="6EA1B007" wp14:editId="3C93D04D">
                <wp:simplePos x="0" y="0"/>
                <wp:positionH relativeFrom="column">
                  <wp:posOffset>3653155</wp:posOffset>
                </wp:positionH>
                <wp:positionV relativeFrom="paragraph">
                  <wp:posOffset>303530</wp:posOffset>
                </wp:positionV>
                <wp:extent cx="3226435" cy="262255"/>
                <wp:effectExtent l="0" t="0" r="0" b="0"/>
                <wp:wrapThrough wrapText="bothSides">
                  <wp:wrapPolygon edited="0">
                    <wp:start x="0" y="0"/>
                    <wp:lineTo x="0" y="18828"/>
                    <wp:lineTo x="21426" y="18828"/>
                    <wp:lineTo x="21426" y="0"/>
                    <wp:lineTo x="0" y="0"/>
                  </wp:wrapPolygon>
                </wp:wrapThrough>
                <wp:docPr id="98" name="Text Box 98"/>
                <wp:cNvGraphicFramePr/>
                <a:graphic xmlns:a="http://schemas.openxmlformats.org/drawingml/2006/main">
                  <a:graphicData uri="http://schemas.microsoft.com/office/word/2010/wordprocessingShape">
                    <wps:wsp>
                      <wps:cNvSpPr txBox="1"/>
                      <wps:spPr>
                        <a:xfrm>
                          <a:off x="0" y="0"/>
                          <a:ext cx="3226435" cy="262255"/>
                        </a:xfrm>
                        <a:prstGeom prst="rect">
                          <a:avLst/>
                        </a:prstGeom>
                        <a:solidFill>
                          <a:prstClr val="white"/>
                        </a:solidFill>
                        <a:ln>
                          <a:noFill/>
                        </a:ln>
                        <a:effectLst/>
                      </wps:spPr>
                      <wps:txbx>
                        <w:txbxContent>
                          <w:p w14:paraId="676025D7" w14:textId="363B430B" w:rsidR="00553513" w:rsidRPr="00F01674" w:rsidRDefault="00553513" w:rsidP="00753A20">
                            <w:pPr>
                              <w:pStyle w:val="Caption"/>
                              <w:rPr>
                                <w:noProof/>
                                <w:sz w:val="22"/>
                                <w:szCs w:val="22"/>
                              </w:rPr>
                            </w:pPr>
                            <w:r>
                              <w:t xml:space="preserve">Figure </w:t>
                            </w:r>
                            <w:fldSimple w:instr=" SEQ Figure \* ARABIC ">
                              <w:r>
                                <w:rPr>
                                  <w:noProof/>
                                </w:rPr>
                                <w:t>26</w:t>
                              </w:r>
                            </w:fldSimple>
                            <w:r>
                              <w:t xml:space="preserve">. Genesis screenshot of the contents of the </w:t>
                            </w:r>
                            <w:proofErr w:type="spellStart"/>
                            <w:r>
                              <w:t>mPile</w:t>
                            </w:r>
                            <w:proofErr w:type="spellEnd"/>
                            <w:r>
                              <w:t xml:space="preserve"> directory after the files have been named correctly.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A1B007" id="Text Box 98" o:spid="_x0000_s1105" type="#_x0000_t202" style="position:absolute;left:0;text-align:left;margin-left:287.65pt;margin-top:23.9pt;width:254.05pt;height:20.6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" stroked="f">
                <v:textbox inset="0,0,0,0">
                  <w:txbxContent>
                    <w:p w14:paraId="676025D7" w14:textId="363B430B" w:rsidR="00553513" w:rsidRPr="00F01674" w:rsidRDefault="00553513" w:rsidP="00753A20">
                      <w:pPr>
                        <w:pStyle w:val="Caption"/>
                        <w:rPr>
                          <w:noProof/>
                          <w:sz w:val="22"/>
                          <w:szCs w:val="22"/>
                        </w:rPr>
                      </w:pPr>
                      <w:r>
                        <w:t xml:space="preserve">Figure </w:t>
                      </w:r>
                      <w:fldSimple w:instr=" SEQ Figure \* ARABIC ">
                        <w:r>
                          <w:rPr>
                            <w:noProof/>
                          </w:rPr>
                          <w:t>26</w:t>
                        </w:r>
                      </w:fldSimple>
                      <w:r>
                        <w:t xml:space="preserve">. Genesis screenshot of the contents of the </w:t>
                      </w:r>
                      <w:proofErr w:type="spellStart"/>
                      <w:r>
                        <w:t>mPile</w:t>
                      </w:r>
                      <w:proofErr w:type="spellEnd"/>
                      <w:r>
                        <w:t xml:space="preserve"> directory after the files have been named correctly.</w:t>
                      </w:r>
                    </w:p>
                  </w:txbxContent>
                </v:textbox>
                <w10:wrap type="through"/>
              </v:shape>
            </w:pict>
          </mc:Fallback>
        </mc:AlternateContent>
      </w:r>
    </w:p>
    <w:p w14:paraId="47C75C57" w14:textId="03038625" w:rsidR="005A293B" w:rsidRDefault="005A293B" w:rsidP="005A293B">
      <w:pPr>
        <w:pStyle w:val="ListParagraph"/>
        <w:keepNext/>
        <w:tabs>
          <w:tab w:val="left" w:pos="1891"/>
        </w:tabs>
        <w:spacing w:after="0"/>
      </w:pPr>
      <w:r>
        <w:tab/>
      </w:r>
    </w:p>
    <w:p w14:paraId="462E41BC" w14:textId="77777777" w:rsidR="005A293B" w:rsidRDefault="005A293B" w:rsidP="005A293B">
      <w:pPr>
        <w:pStyle w:val="Code"/>
        <w:ind w:left="0"/>
        <w:rPr>
          <w:rStyle w:val="Emphasis"/>
          <w:i w:val="0"/>
          <w:iCs w:val="0"/>
          <w:highlight w:val="lightGray"/>
        </w:rPr>
      </w:pPr>
    </w:p>
    <w:p w14:paraId="779C91C0" w14:textId="6C0554EE" w:rsidR="005A293B" w:rsidRDefault="005A293B" w:rsidP="00753A20">
      <w:pPr>
        <w:pStyle w:val="Code"/>
        <w:ind w:left="0"/>
        <w:rPr>
          <w:rStyle w:val="Emphasis"/>
          <w:i w:val="0"/>
          <w:iCs w:val="0"/>
          <w:highlight w:val="lightGray"/>
        </w:rPr>
      </w:pPr>
    </w:p>
    <w:tbl>
      <w:tblPr>
        <w:tblStyle w:val="TableGrid"/>
        <w:tblW w:w="0" w:type="auto"/>
        <w:jc w:val="center"/>
        <w:tblLook w:val="04A0" w:firstRow="1" w:lastRow="0" w:firstColumn="1" w:lastColumn="0" w:noHBand="0" w:noVBand="1"/>
      </w:tblPr>
      <w:tblGrid>
        <w:gridCol w:w="3596"/>
        <w:gridCol w:w="3597"/>
        <w:gridCol w:w="3597"/>
      </w:tblGrid>
      <w:tr w:rsidR="005A293B" w:rsidRPr="00B43C52" w14:paraId="65823972" w14:textId="77777777" w:rsidTr="009F2B42">
        <w:trPr>
          <w:jc w:val="center"/>
        </w:trPr>
        <w:tc>
          <w:tcPr>
            <w:tcW w:w="3596" w:type="dxa"/>
            <w:shd w:val="solid" w:color="1F3864" w:themeColor="accent1" w:themeShade="80" w:fill="auto"/>
            <w:vAlign w:val="center"/>
          </w:tcPr>
          <w:p w14:paraId="4C906564" w14:textId="77777777" w:rsidR="005A293B" w:rsidRPr="00B43C52" w:rsidRDefault="005A293B" w:rsidP="009F2B42">
            <w:pPr>
              <w:pStyle w:val="ListParagraph"/>
              <w:keepNext/>
              <w:ind w:left="0"/>
              <w:jc w:val="center"/>
              <w:rPr>
                <w:color w:val="FFFFFF" w:themeColor="background1"/>
              </w:rPr>
            </w:pPr>
            <w:r w:rsidRPr="00B43C52">
              <w:rPr>
                <w:color w:val="FFFFFF" w:themeColor="background1"/>
              </w:rPr>
              <w:lastRenderedPageBreak/>
              <w:t>Template Name</w:t>
            </w:r>
          </w:p>
        </w:tc>
        <w:tc>
          <w:tcPr>
            <w:tcW w:w="3597" w:type="dxa"/>
            <w:shd w:val="solid" w:color="1F3864" w:themeColor="accent1" w:themeShade="80" w:fill="auto"/>
            <w:vAlign w:val="center"/>
          </w:tcPr>
          <w:p w14:paraId="5A8E83DE" w14:textId="77777777" w:rsidR="005A293B" w:rsidRPr="00B43C52" w:rsidRDefault="005A293B" w:rsidP="009F2B42">
            <w:pPr>
              <w:pStyle w:val="ListParagraph"/>
              <w:keepNext/>
              <w:ind w:left="0"/>
              <w:jc w:val="center"/>
              <w:rPr>
                <w:color w:val="FFFFFF" w:themeColor="background1"/>
              </w:rPr>
            </w:pPr>
            <w:r w:rsidRPr="00B43C52">
              <w:rPr>
                <w:color w:val="FFFFFF" w:themeColor="background1"/>
              </w:rPr>
              <w:t>Action</w:t>
            </w:r>
          </w:p>
        </w:tc>
        <w:tc>
          <w:tcPr>
            <w:tcW w:w="3597" w:type="dxa"/>
            <w:shd w:val="solid" w:color="1F3864" w:themeColor="accent1" w:themeShade="80" w:fill="auto"/>
            <w:vAlign w:val="center"/>
          </w:tcPr>
          <w:p w14:paraId="2865D3FC" w14:textId="7EECCA16" w:rsidR="005A293B" w:rsidRPr="00B43C52" w:rsidRDefault="005A293B" w:rsidP="009F2B42">
            <w:pPr>
              <w:pStyle w:val="ListParagraph"/>
              <w:keepNext/>
              <w:ind w:left="0"/>
              <w:jc w:val="center"/>
              <w:rPr>
                <w:color w:val="FFFFFF" w:themeColor="background1"/>
              </w:rPr>
            </w:pPr>
            <w:r w:rsidRPr="00B43C52">
              <w:rPr>
                <w:color w:val="FFFFFF" w:themeColor="background1"/>
              </w:rPr>
              <w:t>Final Name</w:t>
            </w:r>
          </w:p>
        </w:tc>
      </w:tr>
      <w:tr w:rsidR="005A293B" w14:paraId="275724A7" w14:textId="77777777" w:rsidTr="009F2B42">
        <w:trPr>
          <w:jc w:val="center"/>
        </w:trPr>
        <w:tc>
          <w:tcPr>
            <w:tcW w:w="3596" w:type="dxa"/>
            <w:vAlign w:val="center"/>
          </w:tcPr>
          <w:p w14:paraId="4FE2AE85" w14:textId="77777777" w:rsidR="005A293B" w:rsidRDefault="005A293B" w:rsidP="009F2B42">
            <w:pPr>
              <w:pStyle w:val="ListParagraph"/>
              <w:keepNext/>
              <w:ind w:left="0"/>
              <w:jc w:val="center"/>
            </w:pPr>
            <w:r>
              <w:t>README.md</w:t>
            </w:r>
          </w:p>
        </w:tc>
        <w:tc>
          <w:tcPr>
            <w:tcW w:w="3597" w:type="dxa"/>
            <w:vAlign w:val="center"/>
          </w:tcPr>
          <w:p w14:paraId="464DF191" w14:textId="77777777" w:rsidR="005A293B" w:rsidRDefault="005A293B" w:rsidP="009F2B42">
            <w:pPr>
              <w:pStyle w:val="ListParagraph"/>
              <w:keepNext/>
              <w:ind w:left="0"/>
              <w:jc w:val="center"/>
            </w:pPr>
            <w:r>
              <w:t>No action</w:t>
            </w:r>
          </w:p>
        </w:tc>
        <w:tc>
          <w:tcPr>
            <w:tcW w:w="3597" w:type="dxa"/>
            <w:vAlign w:val="center"/>
          </w:tcPr>
          <w:p w14:paraId="37392BEE" w14:textId="33D150CA" w:rsidR="005A293B" w:rsidRDefault="005A293B" w:rsidP="009F2B42">
            <w:pPr>
              <w:pStyle w:val="ListParagraph"/>
              <w:keepNext/>
              <w:ind w:left="0"/>
              <w:jc w:val="center"/>
            </w:pPr>
            <w:r>
              <w:t>README.md</w:t>
            </w:r>
          </w:p>
        </w:tc>
      </w:tr>
      <w:tr w:rsidR="005A293B" w14:paraId="0D1B4035" w14:textId="77777777" w:rsidTr="009F2B42">
        <w:trPr>
          <w:jc w:val="center"/>
        </w:trPr>
        <w:tc>
          <w:tcPr>
            <w:tcW w:w="3596" w:type="dxa"/>
            <w:vAlign w:val="center"/>
          </w:tcPr>
          <w:p w14:paraId="5525D051" w14:textId="77777777" w:rsidR="005A293B" w:rsidRDefault="005A293B" w:rsidP="009F2B42">
            <w:pPr>
              <w:pStyle w:val="ListParagraph"/>
              <w:keepNext/>
              <w:ind w:left="0"/>
              <w:jc w:val="center"/>
            </w:pPr>
            <w:proofErr w:type="spellStart"/>
            <w:r>
              <w:t>temp_masterINCLUDE</w:t>
            </w:r>
            <w:proofErr w:type="spellEnd"/>
          </w:p>
        </w:tc>
        <w:tc>
          <w:tcPr>
            <w:tcW w:w="3597" w:type="dxa"/>
            <w:vAlign w:val="center"/>
          </w:tcPr>
          <w:p w14:paraId="26B58F5D" w14:textId="25C17D05" w:rsidR="005A293B" w:rsidRDefault="00753A20" w:rsidP="009F2B42">
            <w:pPr>
              <w:pStyle w:val="ListParagraph"/>
              <w:keepNext/>
              <w:ind w:left="0"/>
              <w:jc w:val="center"/>
            </w:pPr>
            <w:r>
              <w:t>Renamed</w:t>
            </w:r>
          </w:p>
        </w:tc>
        <w:tc>
          <w:tcPr>
            <w:tcW w:w="3597" w:type="dxa"/>
            <w:vAlign w:val="center"/>
          </w:tcPr>
          <w:p w14:paraId="1E49B7C2" w14:textId="790A5715" w:rsidR="005A293B" w:rsidRDefault="008C05A7" w:rsidP="009F2B42">
            <w:pPr>
              <w:pStyle w:val="ListParagraph"/>
              <w:keepNext/>
              <w:ind w:left="0"/>
              <w:jc w:val="center"/>
            </w:pPr>
            <w:proofErr w:type="spellStart"/>
            <w:r>
              <w:t>t</w:t>
            </w:r>
            <w:r w:rsidR="00753A20">
              <w:t>Pile_INCLUDE</w:t>
            </w:r>
            <w:proofErr w:type="spellEnd"/>
          </w:p>
        </w:tc>
      </w:tr>
      <w:tr w:rsidR="00753A20" w14:paraId="3DED9A9B" w14:textId="77777777" w:rsidTr="00753A20">
        <w:trPr>
          <w:trHeight w:val="235"/>
          <w:jc w:val="center"/>
        </w:trPr>
        <w:tc>
          <w:tcPr>
            <w:tcW w:w="3596" w:type="dxa"/>
            <w:vAlign w:val="center"/>
          </w:tcPr>
          <w:p w14:paraId="4990A27C" w14:textId="26282684" w:rsidR="00753A20" w:rsidRDefault="00753A20" w:rsidP="009F2B42">
            <w:pPr>
              <w:pStyle w:val="ListParagraph"/>
              <w:keepNext/>
              <w:ind w:left="0"/>
              <w:jc w:val="center"/>
            </w:pPr>
            <w:r>
              <w:t>temp.py</w:t>
            </w:r>
          </w:p>
        </w:tc>
        <w:tc>
          <w:tcPr>
            <w:tcW w:w="3597" w:type="dxa"/>
            <w:vAlign w:val="center"/>
          </w:tcPr>
          <w:p w14:paraId="4CB64B48" w14:textId="6D5A5F9B" w:rsidR="00753A20" w:rsidRDefault="00753A20" w:rsidP="009F2B42">
            <w:pPr>
              <w:pStyle w:val="ListParagraph"/>
              <w:keepNext/>
              <w:ind w:left="0"/>
              <w:jc w:val="center"/>
            </w:pPr>
            <w:r>
              <w:t>Renamed</w:t>
            </w:r>
          </w:p>
        </w:tc>
        <w:tc>
          <w:tcPr>
            <w:tcW w:w="3597" w:type="dxa"/>
            <w:vAlign w:val="center"/>
          </w:tcPr>
          <w:p w14:paraId="0872FA01" w14:textId="0D723BCD" w:rsidR="00753A20" w:rsidRDefault="00A64068" w:rsidP="009F2B42">
            <w:pPr>
              <w:pStyle w:val="ListParagraph"/>
              <w:keepNext/>
              <w:ind w:left="0"/>
              <w:jc w:val="center"/>
            </w:pPr>
            <w:ins w:id="173" w:author="Lauren" w:date="2017-04-18T11:16:00Z">
              <w:r>
                <w:t>t</w:t>
              </w:r>
            </w:ins>
            <w:del w:id="174" w:author="Lauren" w:date="2017-04-18T11:16:00Z">
              <w:r w:rsidR="00753A20" w:rsidDel="00A64068">
                <w:delText>m</w:delText>
              </w:r>
            </w:del>
            <w:r w:rsidR="00753A20">
              <w:t>Pile.py</w:t>
            </w:r>
          </w:p>
        </w:tc>
      </w:tr>
      <w:tr w:rsidR="00753A20" w14:paraId="00EE1837" w14:textId="77777777" w:rsidTr="00753A20">
        <w:trPr>
          <w:trHeight w:val="235"/>
          <w:jc w:val="center"/>
        </w:trPr>
        <w:tc>
          <w:tcPr>
            <w:tcW w:w="3596" w:type="dxa"/>
            <w:vAlign w:val="center"/>
          </w:tcPr>
          <w:p w14:paraId="697AE39B" w14:textId="75DB5C81" w:rsidR="00753A20" w:rsidRDefault="00753A20" w:rsidP="009F2B42">
            <w:pPr>
              <w:pStyle w:val="ListParagraph"/>
              <w:keepNext/>
              <w:ind w:left="0"/>
              <w:jc w:val="center"/>
            </w:pPr>
            <w:proofErr w:type="spellStart"/>
            <w:r>
              <w:t>temp_subINCLUDE</w:t>
            </w:r>
            <w:proofErr w:type="spellEnd"/>
          </w:p>
        </w:tc>
        <w:tc>
          <w:tcPr>
            <w:tcW w:w="3597" w:type="dxa"/>
            <w:vAlign w:val="center"/>
          </w:tcPr>
          <w:p w14:paraId="2A7A8D8C" w14:textId="20A8D535" w:rsidR="00753A20" w:rsidRDefault="00753A20" w:rsidP="00753A20">
            <w:pPr>
              <w:pStyle w:val="ListParagraph"/>
              <w:keepNext/>
              <w:ind w:left="0"/>
              <w:jc w:val="center"/>
            </w:pPr>
            <w:r>
              <w:t>Copied</w:t>
            </w:r>
          </w:p>
        </w:tc>
        <w:tc>
          <w:tcPr>
            <w:tcW w:w="3597" w:type="dxa"/>
            <w:vAlign w:val="center"/>
          </w:tcPr>
          <w:p w14:paraId="3A94FE57" w14:textId="586536A3" w:rsidR="00753A20" w:rsidRDefault="008C05A7" w:rsidP="009F2B42">
            <w:pPr>
              <w:pStyle w:val="ListParagraph"/>
              <w:keepNext/>
              <w:ind w:left="0"/>
              <w:jc w:val="center"/>
            </w:pPr>
            <w:proofErr w:type="spellStart"/>
            <w:r>
              <w:t>t</w:t>
            </w:r>
            <w:r w:rsidR="00753A20">
              <w:t>PileUNSPLIT</w:t>
            </w:r>
            <w:proofErr w:type="spellEnd"/>
          </w:p>
        </w:tc>
      </w:tr>
      <w:tr w:rsidR="00753A20" w14:paraId="59E75030" w14:textId="77777777" w:rsidTr="009F2B42">
        <w:trPr>
          <w:jc w:val="center"/>
        </w:trPr>
        <w:tc>
          <w:tcPr>
            <w:tcW w:w="3596" w:type="dxa"/>
            <w:vAlign w:val="center"/>
          </w:tcPr>
          <w:p w14:paraId="4923A9D5" w14:textId="1E45E6F2" w:rsidR="00753A20" w:rsidRDefault="00753A20" w:rsidP="009F2B42">
            <w:pPr>
              <w:pStyle w:val="ListParagraph"/>
              <w:keepNext/>
              <w:ind w:left="0"/>
              <w:jc w:val="center"/>
            </w:pPr>
            <w:proofErr w:type="spellStart"/>
            <w:r>
              <w:t>temp_subINCLUDE</w:t>
            </w:r>
            <w:proofErr w:type="spellEnd"/>
          </w:p>
        </w:tc>
        <w:tc>
          <w:tcPr>
            <w:tcW w:w="3597" w:type="dxa"/>
            <w:vAlign w:val="center"/>
          </w:tcPr>
          <w:p w14:paraId="78371E87" w14:textId="3F3E4573" w:rsidR="00753A20" w:rsidRDefault="00753A20" w:rsidP="009F2B42">
            <w:pPr>
              <w:pStyle w:val="ListParagraph"/>
              <w:keepNext/>
              <w:ind w:left="0"/>
              <w:jc w:val="center"/>
            </w:pPr>
            <w:r>
              <w:t>Renamed</w:t>
            </w:r>
          </w:p>
        </w:tc>
        <w:tc>
          <w:tcPr>
            <w:tcW w:w="3597" w:type="dxa"/>
            <w:vAlign w:val="center"/>
          </w:tcPr>
          <w:p w14:paraId="759B17A7" w14:textId="69B5A48D" w:rsidR="00753A20" w:rsidRDefault="008C05A7" w:rsidP="00753A20">
            <w:pPr>
              <w:pStyle w:val="ListParagraph"/>
              <w:keepNext/>
              <w:ind w:left="0"/>
              <w:jc w:val="center"/>
            </w:pPr>
            <w:proofErr w:type="spellStart"/>
            <w:r>
              <w:t>t</w:t>
            </w:r>
            <w:r w:rsidR="00753A20">
              <w:t>PileSPLIT</w:t>
            </w:r>
            <w:proofErr w:type="spellEnd"/>
          </w:p>
        </w:tc>
      </w:tr>
    </w:tbl>
    <w:p w14:paraId="76D4CD01" w14:textId="7868E840" w:rsidR="00DF5FF9" w:rsidRPr="00753A20" w:rsidRDefault="005A293B" w:rsidP="00753A20">
      <w:pPr>
        <w:pStyle w:val="Caption"/>
      </w:pPr>
      <w:r>
        <w:t xml:space="preserve">Table </w:t>
      </w:r>
      <w:fldSimple w:instr=" SEQ Table \* ARABIC ">
        <w:r w:rsidR="005704EF">
          <w:rPr>
            <w:noProof/>
          </w:rPr>
          <w:t>3</w:t>
        </w:r>
      </w:fldSimple>
      <w:r>
        <w:t xml:space="preserve">. </w:t>
      </w:r>
      <w:r w:rsidR="004B1B56">
        <w:t>An e</w:t>
      </w:r>
      <w:r w:rsidR="008C05A7">
        <w:t xml:space="preserve">xample of the naming convention which could be used when expanding the tutorial module </w:t>
      </w:r>
      <w:proofErr w:type="spellStart"/>
      <w:r w:rsidR="008C05A7">
        <w:t>tPile</w:t>
      </w:r>
      <w:proofErr w:type="spellEnd"/>
      <w:r w:rsidR="004B1B56">
        <w:t>.</w:t>
      </w:r>
    </w:p>
    <w:p w14:paraId="5CFFBBB9" w14:textId="0A2D4AB9" w:rsidR="00EC59AB" w:rsidRDefault="00EC59AB" w:rsidP="00DF5FF9">
      <w:pPr>
        <w:pStyle w:val="Heading3"/>
      </w:pPr>
      <w:bookmarkStart w:id="175" w:name="_Toc479769569"/>
      <w:r>
        <w:t>Multiple Module Design - INCLUDE</w:t>
      </w:r>
      <w:bookmarkEnd w:id="175"/>
    </w:p>
    <w:p w14:paraId="18DE05B3" w14:textId="77777777" w:rsidR="003C2146" w:rsidRDefault="003F22CF" w:rsidP="003F22CF">
      <w:pPr>
        <w:pStyle w:val="ListParagraph"/>
      </w:pPr>
      <w:r>
        <w:t xml:space="preserve">Submodules can be built using the </w:t>
      </w:r>
      <w:r w:rsidR="00DC0230">
        <w:t>“</w:t>
      </w:r>
      <w:r>
        <w:t>Single Module Design – INCLUDE</w:t>
      </w:r>
      <w:r w:rsidR="00DC0230">
        <w:t>” guide. T</w:t>
      </w:r>
      <w:r w:rsidR="00EC59AB">
        <w:t xml:space="preserve">he only difference </w:t>
      </w:r>
      <w:r>
        <w:t xml:space="preserve">is the name </w:t>
      </w:r>
      <w:r w:rsidR="00EC59AB">
        <w:t xml:space="preserve">of the file and </w:t>
      </w:r>
      <w:r>
        <w:t>the contained rule</w:t>
      </w:r>
      <w:r w:rsidR="00373555">
        <w:t>, as per Table 3</w:t>
      </w:r>
      <w:r w:rsidR="00DC0230">
        <w:t xml:space="preserve"> </w:t>
      </w:r>
      <w:r w:rsidR="00373555">
        <w:t xml:space="preserve">in the previous section. </w:t>
      </w:r>
    </w:p>
    <w:p w14:paraId="04EC38CD" w14:textId="77777777" w:rsidR="003C2146" w:rsidRDefault="003C2146" w:rsidP="003F22CF">
      <w:pPr>
        <w:pStyle w:val="ListParagraph"/>
      </w:pPr>
    </w:p>
    <w:p w14:paraId="6B9869C1" w14:textId="69933053" w:rsidR="00EC59AB" w:rsidRDefault="003C2146" w:rsidP="003F22CF">
      <w:pPr>
        <w:pStyle w:val="ListParagraph"/>
      </w:pPr>
      <w:commentRangeStart w:id="176"/>
      <w:r>
        <w:t>In this example</w:t>
      </w:r>
      <w:commentRangeEnd w:id="176"/>
      <w:r w:rsidR="00BF7B1D">
        <w:rPr>
          <w:rStyle w:val="CommentReference"/>
        </w:rPr>
        <w:commentReference w:id="176"/>
      </w:r>
      <w:r>
        <w:t xml:space="preserve">, the two submodule names will be </w:t>
      </w:r>
      <w:proofErr w:type="spellStart"/>
      <w:r>
        <w:t>t</w:t>
      </w:r>
      <w:r w:rsidR="00DC0230">
        <w:t>PileUNSPLIT</w:t>
      </w:r>
      <w:proofErr w:type="spellEnd"/>
      <w:r w:rsidR="00DC0230">
        <w:t xml:space="preserve"> and </w:t>
      </w:r>
      <w:proofErr w:type="spellStart"/>
      <w:ins w:id="177" w:author="Lauren" w:date="2017-04-18T11:17:00Z">
        <w:r w:rsidR="00912025">
          <w:t>t</w:t>
        </w:r>
      </w:ins>
      <w:del w:id="178" w:author="Lauren" w:date="2017-04-18T11:17:00Z">
        <w:r w:rsidR="00DC0230" w:rsidDel="00912025">
          <w:delText>m</w:delText>
        </w:r>
      </w:del>
      <w:r w:rsidR="00DC0230">
        <w:t>PileSPLIT</w:t>
      </w:r>
      <w:proofErr w:type="spellEnd"/>
      <w:r w:rsidR="003F22CF">
        <w:t xml:space="preserve">. </w:t>
      </w:r>
      <w:r w:rsidR="00DC0230">
        <w:t xml:space="preserve">The directory name is reserved to always carry the “_INCLUDE” tag. </w:t>
      </w:r>
      <w:r w:rsidR="00EC59AB">
        <w:t>Submodules will n</w:t>
      </w:r>
      <w:r w:rsidR="00DC0230">
        <w:t>ot carry the “_INCLUDE” suffix.</w:t>
      </w:r>
      <w:r w:rsidR="003E17CB">
        <w:br/>
      </w:r>
    </w:p>
    <w:p w14:paraId="57352EA2" w14:textId="32F957BC" w:rsidR="003E17CB" w:rsidRPr="00722A22" w:rsidRDefault="003C2146" w:rsidP="003E17CB">
      <w:pPr>
        <w:pStyle w:val="ListParagraph"/>
        <w:keepNext/>
        <w:numPr>
          <w:ilvl w:val="0"/>
          <w:numId w:val="16"/>
        </w:numPr>
        <w:spacing w:after="0"/>
        <w:rPr>
          <w:b/>
        </w:rPr>
      </w:pPr>
      <w:r>
        <w:rPr>
          <w:b/>
        </w:rPr>
        <w:lastRenderedPageBreak/>
        <w:t>Using VIM, open “</w:t>
      </w:r>
      <w:proofErr w:type="spellStart"/>
      <w:r>
        <w:rPr>
          <w:b/>
        </w:rPr>
        <w:t>t</w:t>
      </w:r>
      <w:r w:rsidR="003E17CB">
        <w:rPr>
          <w:b/>
        </w:rPr>
        <w:t>Pile_INLCUDE</w:t>
      </w:r>
      <w:proofErr w:type="spellEnd"/>
      <w:r w:rsidR="003E17CB">
        <w:rPr>
          <w:b/>
        </w:rPr>
        <w:t>”</w:t>
      </w:r>
      <w:r w:rsidR="003E17CB" w:rsidRPr="00722A22">
        <w:rPr>
          <w:b/>
        </w:rPr>
        <w:t>.</w:t>
      </w:r>
    </w:p>
    <w:p w14:paraId="2E4AEC32" w14:textId="77777777" w:rsidR="003E17CB" w:rsidRDefault="003E17CB" w:rsidP="003E17CB">
      <w:pPr>
        <w:keepNext/>
        <w:spacing w:after="0"/>
        <w:rPr>
          <w:b/>
        </w:rPr>
      </w:pPr>
    </w:p>
    <w:p w14:paraId="0B5410DC" w14:textId="77777777" w:rsidR="003E17CB" w:rsidRPr="00DC0230" w:rsidRDefault="003E17CB" w:rsidP="003E17CB">
      <w:pPr>
        <w:keepNext/>
        <w:spacing w:after="0"/>
        <w:ind w:left="360"/>
        <w:rPr>
          <w:b/>
        </w:rPr>
      </w:pPr>
    </w:p>
    <w:p w14:paraId="33178178" w14:textId="77777777" w:rsidR="003E17CB" w:rsidRDefault="003E17CB" w:rsidP="003E17CB">
      <w:pPr>
        <w:pStyle w:val="ListParagraph"/>
        <w:keepNext/>
        <w:numPr>
          <w:ilvl w:val="0"/>
          <w:numId w:val="16"/>
        </w:numPr>
        <w:spacing w:after="0"/>
        <w:rPr>
          <w:b/>
        </w:rPr>
      </w:pPr>
      <w:r>
        <w:rPr>
          <w:b/>
        </w:rPr>
        <w:t>Go to Line 2 and 3, add your name and the date.</w:t>
      </w:r>
    </w:p>
    <w:p w14:paraId="27CE9F41" w14:textId="77777777" w:rsidR="003E17CB" w:rsidRDefault="003E17CB" w:rsidP="003E17CB">
      <w:pPr>
        <w:keepNext/>
        <w:spacing w:after="0"/>
        <w:rPr>
          <w:b/>
        </w:rPr>
      </w:pPr>
    </w:p>
    <w:p w14:paraId="3CC03F1B" w14:textId="77777777" w:rsidR="003E17CB" w:rsidRPr="00550FB4" w:rsidRDefault="003E17CB" w:rsidP="003E17CB">
      <w:pPr>
        <w:keepNext/>
        <w:spacing w:after="0"/>
        <w:rPr>
          <w:b/>
        </w:rPr>
      </w:pPr>
    </w:p>
    <w:p w14:paraId="3641B504" w14:textId="77777777" w:rsidR="003E17CB" w:rsidRDefault="003E17CB" w:rsidP="003E17CB">
      <w:pPr>
        <w:pStyle w:val="ListParagraph"/>
        <w:keepNext/>
        <w:numPr>
          <w:ilvl w:val="0"/>
          <w:numId w:val="16"/>
        </w:numPr>
        <w:spacing w:after="0"/>
        <w:rPr>
          <w:b/>
        </w:rPr>
      </w:pPr>
      <w:r>
        <w:rPr>
          <w:b/>
        </w:rPr>
        <w:t>Go to Line 5, edit the path to reach the python file</w:t>
      </w:r>
      <w:r w:rsidRPr="003D1706">
        <w:rPr>
          <w:b/>
        </w:rPr>
        <w:t>.</w:t>
      </w:r>
    </w:p>
    <w:p w14:paraId="11CA3BDD" w14:textId="77777777" w:rsidR="003E17CB" w:rsidRDefault="003E17CB" w:rsidP="003E17CB">
      <w:pPr>
        <w:pStyle w:val="ListParagraph"/>
        <w:keepNext/>
        <w:spacing w:after="0"/>
      </w:pPr>
      <w:r>
        <w:t xml:space="preserve">The module should be inside a directory with the same name. Replace “XXXXXXX” with the name of the module. </w:t>
      </w:r>
    </w:p>
    <w:p w14:paraId="166745DC" w14:textId="77777777" w:rsidR="003E17CB" w:rsidRDefault="003E17CB" w:rsidP="003E17CB">
      <w:pPr>
        <w:keepNext/>
        <w:spacing w:after="0"/>
      </w:pPr>
    </w:p>
    <w:p w14:paraId="12EFC1B8" w14:textId="77777777" w:rsidR="003E17CB" w:rsidRDefault="003E17CB" w:rsidP="003E17CB">
      <w:pPr>
        <w:keepNext/>
        <w:spacing w:after="0"/>
      </w:pPr>
    </w:p>
    <w:p w14:paraId="12E77D8C" w14:textId="77777777" w:rsidR="003E17CB" w:rsidRPr="007E5B61" w:rsidRDefault="003E17CB" w:rsidP="003E17CB">
      <w:pPr>
        <w:pStyle w:val="ListParagraph"/>
        <w:keepNext/>
        <w:numPr>
          <w:ilvl w:val="0"/>
          <w:numId w:val="16"/>
        </w:numPr>
        <w:spacing w:after="0"/>
        <w:rPr>
          <w:b/>
        </w:rPr>
      </w:pPr>
      <w:r>
        <w:t xml:space="preserve"> </w:t>
      </w:r>
      <w:r>
        <w:rPr>
          <w:b/>
        </w:rPr>
        <w:t>We will now start from the bottom, as to preserve number lines referenced.</w:t>
      </w:r>
    </w:p>
    <w:p w14:paraId="55C82532" w14:textId="77777777" w:rsidR="003E17CB" w:rsidRDefault="003E17CB" w:rsidP="003E17CB">
      <w:pPr>
        <w:keepNext/>
        <w:spacing w:after="0"/>
        <w:ind w:left="720"/>
      </w:pPr>
      <w:r>
        <w:t xml:space="preserve">Certain sections will require multiple lines of code to be organize, as such, this will push down the lines below. By starting from the bottom, we will not affect the lines until we start altering that line’s location. </w:t>
      </w:r>
    </w:p>
    <w:p w14:paraId="7A47D7FC" w14:textId="77777777" w:rsidR="003E17CB" w:rsidRDefault="003E17CB" w:rsidP="003E17CB">
      <w:pPr>
        <w:keepNext/>
        <w:spacing w:after="0"/>
        <w:ind w:left="720"/>
      </w:pPr>
    </w:p>
    <w:p w14:paraId="3135E32C" w14:textId="77777777" w:rsidR="003E17CB" w:rsidRDefault="003E17CB" w:rsidP="003E17CB">
      <w:pPr>
        <w:keepNext/>
        <w:spacing w:after="0"/>
      </w:pPr>
    </w:p>
    <w:p w14:paraId="7B58D5F0" w14:textId="015F2AD8" w:rsidR="003E17CB" w:rsidRDefault="003E17CB" w:rsidP="003E17CB">
      <w:pPr>
        <w:pStyle w:val="ListParagraph"/>
        <w:keepNext/>
        <w:numPr>
          <w:ilvl w:val="0"/>
          <w:numId w:val="16"/>
        </w:numPr>
        <w:spacing w:after="0"/>
        <w:rPr>
          <w:b/>
        </w:rPr>
      </w:pPr>
      <w:r>
        <w:rPr>
          <w:b/>
        </w:rPr>
        <w:t>Go to Line 20/21 and Li</w:t>
      </w:r>
      <w:r w:rsidR="00082A18">
        <w:rPr>
          <w:b/>
        </w:rPr>
        <w:t xml:space="preserve">ne 25/26, </w:t>
      </w:r>
      <w:del w:id="179" w:author="Lauren" w:date="2017-04-18T11:20:00Z">
        <w:r w:rsidR="00082A18" w:rsidDel="006627D4">
          <w:rPr>
            <w:b/>
          </w:rPr>
          <w:delText xml:space="preserve">add </w:delText>
        </w:r>
      </w:del>
      <w:ins w:id="180" w:author="Lauren" w:date="2017-04-18T11:20:00Z">
        <w:r w:rsidR="006627D4">
          <w:rPr>
            <w:b/>
          </w:rPr>
          <w:t xml:space="preserve">and </w:t>
        </w:r>
      </w:ins>
      <w:del w:id="181" w:author="Lauren" w:date="2017-04-18T11:20:00Z">
        <w:r w:rsidR="00082A18" w:rsidDel="006627D4">
          <w:rPr>
            <w:b/>
          </w:rPr>
          <w:delText xml:space="preserve">the </w:delText>
        </w:r>
      </w:del>
      <w:ins w:id="182" w:author="Lauren" w:date="2017-04-18T11:20:00Z">
        <w:r w:rsidR="006627D4">
          <w:rPr>
            <w:b/>
          </w:rPr>
          <w:t xml:space="preserve">replace “moduleNAME1” and “moduleNAME2” with the actual </w:t>
        </w:r>
      </w:ins>
      <w:r w:rsidR="00082A18">
        <w:rPr>
          <w:b/>
        </w:rPr>
        <w:t xml:space="preserve">module names </w:t>
      </w:r>
      <w:ins w:id="183" w:author="Lauren" w:date="2017-04-18T11:20:00Z">
        <w:r w:rsidR="006627D4">
          <w:rPr>
            <w:b/>
          </w:rPr>
          <w:t>“</w:t>
        </w:r>
      </w:ins>
      <w:proofErr w:type="spellStart"/>
      <w:r w:rsidR="00082A18">
        <w:rPr>
          <w:b/>
        </w:rPr>
        <w:t>tPileUNSPLIT</w:t>
      </w:r>
      <w:proofErr w:type="spellEnd"/>
      <w:ins w:id="184" w:author="Lauren" w:date="2017-04-18T11:21:00Z">
        <w:r w:rsidR="006627D4">
          <w:rPr>
            <w:b/>
          </w:rPr>
          <w:t>”</w:t>
        </w:r>
      </w:ins>
      <w:r w:rsidR="00082A18">
        <w:rPr>
          <w:b/>
        </w:rPr>
        <w:t xml:space="preserve"> and </w:t>
      </w:r>
      <w:ins w:id="185" w:author="Lauren" w:date="2017-04-18T11:21:00Z">
        <w:r w:rsidR="006627D4">
          <w:rPr>
            <w:b/>
          </w:rPr>
          <w:t>“</w:t>
        </w:r>
      </w:ins>
      <w:proofErr w:type="spellStart"/>
      <w:r w:rsidR="00082A18">
        <w:rPr>
          <w:b/>
        </w:rPr>
        <w:t>t</w:t>
      </w:r>
      <w:r>
        <w:rPr>
          <w:b/>
        </w:rPr>
        <w:t>P</w:t>
      </w:r>
      <w:ins w:id="186" w:author="Lauren" w:date="2017-04-18T11:21:00Z">
        <w:r w:rsidR="006627D4">
          <w:rPr>
            <w:b/>
          </w:rPr>
          <w:t>ile</w:t>
        </w:r>
      </w:ins>
      <w:del w:id="187" w:author="Lauren" w:date="2017-04-18T11:21:00Z">
        <w:r w:rsidDel="006627D4">
          <w:rPr>
            <w:b/>
          </w:rPr>
          <w:delText>ILE</w:delText>
        </w:r>
      </w:del>
      <w:r>
        <w:rPr>
          <w:b/>
        </w:rPr>
        <w:t>SPLIT</w:t>
      </w:r>
      <w:proofErr w:type="spellEnd"/>
      <w:ins w:id="188" w:author="Lauren" w:date="2017-04-18T11:21:00Z">
        <w:r w:rsidR="006627D4">
          <w:rPr>
            <w:b/>
          </w:rPr>
          <w:t>”</w:t>
        </w:r>
      </w:ins>
      <w:r>
        <w:rPr>
          <w:b/>
        </w:rPr>
        <w:t>, respectively.</w:t>
      </w:r>
      <w:ins w:id="189" w:author="Lauren" w:date="2017-04-18T11:22:00Z">
        <w:r w:rsidR="00471025">
          <w:rPr>
            <w:b/>
          </w:rPr>
          <w:t xml:space="preserve"> Remove lines 30-34 since we will only have two submodules for </w:t>
        </w:r>
        <w:proofErr w:type="spellStart"/>
        <w:r w:rsidR="00471025">
          <w:rPr>
            <w:b/>
          </w:rPr>
          <w:t>tPile</w:t>
        </w:r>
        <w:proofErr w:type="spellEnd"/>
        <w:r w:rsidR="00471025">
          <w:rPr>
            <w:b/>
          </w:rPr>
          <w:t>.</w:t>
        </w:r>
      </w:ins>
    </w:p>
    <w:p w14:paraId="1A1458EB" w14:textId="77777777" w:rsidR="003E17CB" w:rsidRDefault="003E17CB" w:rsidP="003E17CB">
      <w:pPr>
        <w:keepNext/>
        <w:spacing w:after="0"/>
        <w:rPr>
          <w:b/>
        </w:rPr>
      </w:pPr>
    </w:p>
    <w:p w14:paraId="19A3E53F" w14:textId="77777777" w:rsidR="003E17CB" w:rsidRDefault="003E17CB" w:rsidP="003E17CB">
      <w:pPr>
        <w:keepNext/>
        <w:spacing w:after="0"/>
        <w:rPr>
          <w:b/>
        </w:rPr>
      </w:pPr>
    </w:p>
    <w:p w14:paraId="3F9E6C5E" w14:textId="0F475A1C" w:rsidR="003E17CB" w:rsidRDefault="003E17CB" w:rsidP="003E17CB">
      <w:pPr>
        <w:pStyle w:val="ListParagraph"/>
        <w:keepNext/>
        <w:numPr>
          <w:ilvl w:val="0"/>
          <w:numId w:val="16"/>
        </w:numPr>
        <w:spacing w:after="0"/>
        <w:rPr>
          <w:b/>
        </w:rPr>
      </w:pPr>
      <w:r>
        <w:rPr>
          <w:b/>
        </w:rPr>
        <w:t>Go to Line 22/23 and Line 27/28, list the submodule</w:t>
      </w:r>
      <w:ins w:id="190" w:author="Lauren" w:date="2017-04-18T11:24:00Z">
        <w:r w:rsidR="00CF52A2">
          <w:rPr>
            <w:b/>
          </w:rPr>
          <w:t>-</w:t>
        </w:r>
      </w:ins>
      <w:del w:id="191" w:author="Lauren" w:date="2017-04-18T11:24:00Z">
        <w:r w:rsidDel="00CF52A2">
          <w:rPr>
            <w:b/>
          </w:rPr>
          <w:delText xml:space="preserve"> </w:delText>
        </w:r>
      </w:del>
      <w:r>
        <w:rPr>
          <w:b/>
        </w:rPr>
        <w:t>specific variables.</w:t>
      </w:r>
      <w:r w:rsidRPr="002E6750">
        <w:rPr>
          <w:b/>
        </w:rPr>
        <w:t xml:space="preserve"> </w:t>
      </w:r>
    </w:p>
    <w:p w14:paraId="3BB01AC1" w14:textId="77777777" w:rsidR="003E17CB" w:rsidRPr="003E17CB" w:rsidRDefault="003E17CB" w:rsidP="003E17CB">
      <w:pPr>
        <w:pStyle w:val="ListParagraph"/>
        <w:keepNext/>
        <w:spacing w:after="0"/>
      </w:pPr>
      <w:r w:rsidRPr="003E17CB">
        <w:t>Provide a brief description of what the parameter represents. If there are no parameters, list None</w:t>
      </w:r>
      <w:r>
        <w:t>.</w:t>
      </w:r>
    </w:p>
    <w:p w14:paraId="6DFF3853" w14:textId="77777777" w:rsidR="003E17CB" w:rsidRPr="002E6750" w:rsidRDefault="003E17CB" w:rsidP="003E17CB">
      <w:pPr>
        <w:keepNext/>
        <w:spacing w:after="0"/>
        <w:rPr>
          <w:b/>
        </w:rPr>
      </w:pPr>
    </w:p>
    <w:p w14:paraId="7320BCAA" w14:textId="77777777" w:rsidR="003E17CB" w:rsidRDefault="003E17CB" w:rsidP="003E17CB">
      <w:pPr>
        <w:keepNext/>
        <w:spacing w:after="0"/>
      </w:pPr>
    </w:p>
    <w:p w14:paraId="49F2B0FB" w14:textId="47A9D69E" w:rsidR="003E17CB" w:rsidRDefault="0005733E" w:rsidP="003E17CB">
      <w:pPr>
        <w:pStyle w:val="ListParagraph"/>
        <w:keepNext/>
        <w:numPr>
          <w:ilvl w:val="0"/>
          <w:numId w:val="16"/>
        </w:numPr>
        <w:spacing w:after="0"/>
        <w:rPr>
          <w:b/>
        </w:rPr>
      </w:pPr>
      <w:commentRangeStart w:id="192"/>
      <w:r>
        <w:rPr>
          <w:b/>
        </w:rPr>
        <w:t>Figure 27</w:t>
      </w:r>
      <w:r w:rsidR="003E17CB">
        <w:rPr>
          <w:b/>
        </w:rPr>
        <w:t xml:space="preserve"> </w:t>
      </w:r>
      <w:commentRangeEnd w:id="192"/>
      <w:r w:rsidR="00DD1313">
        <w:rPr>
          <w:rStyle w:val="CommentReference"/>
        </w:rPr>
        <w:commentReference w:id="192"/>
      </w:r>
      <w:r w:rsidR="003E17CB">
        <w:rPr>
          <w:b/>
        </w:rPr>
        <w:t xml:space="preserve">demonstrates a finished two-submodule include section. </w:t>
      </w:r>
    </w:p>
    <w:p w14:paraId="7E7C6452" w14:textId="0A3C99E2" w:rsidR="003E17CB" w:rsidRPr="003E17CB" w:rsidRDefault="003E17CB" w:rsidP="003E17CB">
      <w:pPr>
        <w:pStyle w:val="ListParagraph"/>
        <w:keepNext/>
        <w:spacing w:after="0"/>
      </w:pPr>
      <w:r w:rsidRPr="003E17CB">
        <w:t>If additional modules were needed, repeat the format and structure of the two modules just created. For rea</w:t>
      </w:r>
      <w:r>
        <w:t>dability, separate by a blank line</w:t>
      </w:r>
      <w:r w:rsidRPr="003E17CB">
        <w:t>.</w:t>
      </w:r>
    </w:p>
    <w:p w14:paraId="0521A783" w14:textId="17307491" w:rsidR="003E17CB" w:rsidRDefault="0005733E" w:rsidP="003E17CB">
      <w:pPr>
        <w:keepNext/>
        <w:spacing w:after="0"/>
      </w:pPr>
      <w:r>
        <w:rPr>
          <w:noProof/>
          <w:lang w:val="en-US"/>
        </w:rPr>
        <w:drawing>
          <wp:anchor distT="0" distB="0" distL="114300" distR="114300" simplePos="0" relativeHeight="251795456" behindDoc="1" locked="0" layoutInCell="1" allowOverlap="1" wp14:anchorId="42801A50" wp14:editId="0DAADE9C">
            <wp:simplePos x="0" y="0"/>
            <wp:positionH relativeFrom="column">
              <wp:posOffset>392430</wp:posOffset>
            </wp:positionH>
            <wp:positionV relativeFrom="paragraph">
              <wp:posOffset>183515</wp:posOffset>
            </wp:positionV>
            <wp:extent cx="6073775" cy="181102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03-28%20at%2011.46.07%20AM.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6073775" cy="1811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23FAAB" w14:textId="728AE812" w:rsidR="003E17CB" w:rsidRDefault="003E17CB" w:rsidP="003E17CB">
      <w:pPr>
        <w:keepNext/>
        <w:spacing w:after="0"/>
      </w:pPr>
    </w:p>
    <w:p w14:paraId="3A546729" w14:textId="77777777" w:rsidR="003E17CB" w:rsidRDefault="003E17CB" w:rsidP="003E17CB">
      <w:pPr>
        <w:keepNext/>
        <w:spacing w:after="0"/>
      </w:pPr>
    </w:p>
    <w:p w14:paraId="53065F3E" w14:textId="77777777" w:rsidR="003E17CB" w:rsidRDefault="003E17CB" w:rsidP="003E17CB">
      <w:pPr>
        <w:keepNext/>
        <w:spacing w:after="0"/>
      </w:pPr>
    </w:p>
    <w:p w14:paraId="3680B513" w14:textId="77777777" w:rsidR="003E17CB" w:rsidRDefault="003E17CB" w:rsidP="003E17CB">
      <w:pPr>
        <w:keepNext/>
        <w:spacing w:after="0"/>
      </w:pPr>
    </w:p>
    <w:p w14:paraId="02AF74CB" w14:textId="77777777" w:rsidR="003E17CB" w:rsidRDefault="003E17CB" w:rsidP="003E17CB">
      <w:pPr>
        <w:keepNext/>
        <w:spacing w:after="0"/>
      </w:pPr>
    </w:p>
    <w:p w14:paraId="20204FE3" w14:textId="77777777" w:rsidR="003E17CB" w:rsidRDefault="003E17CB" w:rsidP="003E17CB">
      <w:pPr>
        <w:keepNext/>
        <w:spacing w:after="0"/>
      </w:pPr>
    </w:p>
    <w:p w14:paraId="12A57D87" w14:textId="77777777" w:rsidR="003E17CB" w:rsidRDefault="003E17CB" w:rsidP="003E17CB">
      <w:pPr>
        <w:keepNext/>
        <w:spacing w:after="0"/>
      </w:pPr>
    </w:p>
    <w:p w14:paraId="71CD6826" w14:textId="77777777" w:rsidR="003E17CB" w:rsidRDefault="003E17CB" w:rsidP="003E17CB">
      <w:pPr>
        <w:keepNext/>
        <w:spacing w:after="0"/>
      </w:pPr>
    </w:p>
    <w:p w14:paraId="70217E46" w14:textId="77777777" w:rsidR="003E17CB" w:rsidRDefault="003E17CB" w:rsidP="003E17CB">
      <w:pPr>
        <w:keepNext/>
        <w:spacing w:after="0"/>
      </w:pPr>
    </w:p>
    <w:p w14:paraId="4FF64907" w14:textId="77777777" w:rsidR="003E17CB" w:rsidRDefault="003E17CB" w:rsidP="003E17CB">
      <w:pPr>
        <w:keepNext/>
        <w:spacing w:after="0"/>
      </w:pPr>
    </w:p>
    <w:p w14:paraId="365C664A" w14:textId="55F5F4AC" w:rsidR="003E17CB" w:rsidRDefault="0005733E" w:rsidP="003E17CB">
      <w:pPr>
        <w:keepNext/>
        <w:spacing w:after="0"/>
      </w:pPr>
      <w:r>
        <w:rPr>
          <w:noProof/>
          <w:lang w:val="en-US"/>
        </w:rPr>
        <mc:AlternateContent>
          <mc:Choice Requires="wps">
            <w:drawing>
              <wp:anchor distT="0" distB="0" distL="114300" distR="114300" simplePos="0" relativeHeight="251796480" behindDoc="0" locked="0" layoutInCell="1" allowOverlap="1" wp14:anchorId="3B83329D" wp14:editId="6F2AC8D5">
                <wp:simplePos x="0" y="0"/>
                <wp:positionH relativeFrom="column">
                  <wp:posOffset>396240</wp:posOffset>
                </wp:positionH>
                <wp:positionV relativeFrom="paragraph">
                  <wp:posOffset>24130</wp:posOffset>
                </wp:positionV>
                <wp:extent cx="6055360" cy="545465"/>
                <wp:effectExtent l="0" t="0" r="0" b="635"/>
                <wp:wrapThrough wrapText="bothSides">
                  <wp:wrapPolygon edited="0">
                    <wp:start x="0" y="0"/>
                    <wp:lineTo x="0" y="20282"/>
                    <wp:lineTo x="21473" y="20282"/>
                    <wp:lineTo x="21473" y="0"/>
                    <wp:lineTo x="0" y="0"/>
                  </wp:wrapPolygon>
                </wp:wrapThrough>
                <wp:docPr id="58" name="Text Box 58"/>
                <wp:cNvGraphicFramePr/>
                <a:graphic xmlns:a="http://schemas.openxmlformats.org/drawingml/2006/main">
                  <a:graphicData uri="http://schemas.microsoft.com/office/word/2010/wordprocessingShape">
                    <wps:wsp>
                      <wps:cNvSpPr txBox="1"/>
                      <wps:spPr>
                        <a:xfrm>
                          <a:off x="0" y="0"/>
                          <a:ext cx="6055360" cy="545465"/>
                        </a:xfrm>
                        <a:prstGeom prst="rect">
                          <a:avLst/>
                        </a:prstGeom>
                        <a:solidFill>
                          <a:prstClr val="white"/>
                        </a:solidFill>
                        <a:ln>
                          <a:noFill/>
                        </a:ln>
                        <a:effectLst/>
                      </wps:spPr>
                      <wps:txbx>
                        <w:txbxContent>
                          <w:p w14:paraId="201816F3" w14:textId="1DCAFC8C" w:rsidR="00553513" w:rsidRPr="00DB32D7" w:rsidRDefault="00553513" w:rsidP="003E17CB">
                            <w:pPr>
                              <w:pStyle w:val="Caption"/>
                              <w:rPr>
                                <w:noProof/>
                                <w:sz w:val="22"/>
                                <w:szCs w:val="22"/>
                              </w:rPr>
                            </w:pPr>
                            <w:r>
                              <w:t xml:space="preserve">Figure </w:t>
                            </w:r>
                            <w:fldSimple w:instr=" SEQ Figure \* ARABIC ">
                              <w:r>
                                <w:rPr>
                                  <w:noProof/>
                                </w:rPr>
                                <w:t>27</w:t>
                              </w:r>
                            </w:fldSimple>
                            <w:r>
                              <w:t xml:space="preserve">. Genesis screenshot of the </w:t>
                            </w:r>
                            <w:proofErr w:type="spellStart"/>
                            <w:r>
                              <w:t>tPile_INCLUDE</w:t>
                            </w:r>
                            <w:proofErr w:type="spellEnd"/>
                            <w:r>
                              <w:t xml:space="preserve"> file. The module </w:t>
                            </w:r>
                            <w:proofErr w:type="spellStart"/>
                            <w:r>
                              <w:t>tPileUNSPLIT</w:t>
                            </w:r>
                            <w:proofErr w:type="spellEnd"/>
                            <w:r>
                              <w:t xml:space="preserve">, included on Line 28, does not have any </w:t>
                            </w:r>
                            <w:del w:id="193" w:author="Lauren" w:date="2017-04-18T11:24:00Z">
                              <w:r w:rsidDel="00CF52A2">
                                <w:delText xml:space="preserve">exclusive </w:delText>
                              </w:r>
                            </w:del>
                            <w:ins w:id="194" w:author="Lauren" w:date="2017-04-18T11:24:00Z">
                              <w:r>
                                <w:t xml:space="preserve">submodule-specific </w:t>
                              </w:r>
                            </w:ins>
                            <w:r>
                              <w:t xml:space="preserve">variables. The module </w:t>
                            </w:r>
                            <w:proofErr w:type="spellStart"/>
                            <w:r>
                              <w:t>tPileSPLIT</w:t>
                            </w:r>
                            <w:proofErr w:type="spellEnd"/>
                            <w:r>
                              <w:t xml:space="preserve">, included on line 32, is the only submodule which requires the list of chromosomes, </w:t>
                            </w:r>
                            <w:proofErr w:type="spellStart"/>
                            <w:r>
                              <w:t>chrLIST</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83329D" id="Text Box 58" o:spid="_x0000_s1106" type="#_x0000_t202" style="position:absolute;margin-left:31.2pt;margin-top:1.9pt;width:476.8pt;height:42.9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" stroked="f">
                <v:textbox style="mso-fit-shape-to-text:t" inset="0,0,0,0">
                  <w:txbxContent>
                    <w:p w14:paraId="201816F3" w14:textId="1DCAFC8C" w:rsidR="00553513" w:rsidRPr="00DB32D7" w:rsidRDefault="00553513" w:rsidP="003E17CB">
                      <w:pPr>
                        <w:pStyle w:val="Caption"/>
                        <w:rPr>
                          <w:noProof/>
                          <w:sz w:val="22"/>
                          <w:szCs w:val="22"/>
                        </w:rPr>
                      </w:pPr>
                      <w:r>
                        <w:t xml:space="preserve">Figure </w:t>
                      </w:r>
                      <w:fldSimple w:instr=" SEQ Figure \* ARABIC ">
                        <w:r>
                          <w:rPr>
                            <w:noProof/>
                          </w:rPr>
                          <w:t>27</w:t>
                        </w:r>
                      </w:fldSimple>
                      <w:r>
                        <w:t xml:space="preserve">. Genesis screenshot of the </w:t>
                      </w:r>
                      <w:proofErr w:type="spellStart"/>
                      <w:r>
                        <w:t>tPile_INCLUDE</w:t>
                      </w:r>
                      <w:proofErr w:type="spellEnd"/>
                      <w:r>
                        <w:t xml:space="preserve"> file. The module </w:t>
                      </w:r>
                      <w:proofErr w:type="spellStart"/>
                      <w:r>
                        <w:t>tPileUNSPLIT</w:t>
                      </w:r>
                      <w:proofErr w:type="spellEnd"/>
                      <w:r>
                        <w:t xml:space="preserve">, included on Line 28, does not have any </w:t>
                      </w:r>
                      <w:del w:id="195" w:author="Lauren" w:date="2017-04-18T11:24:00Z">
                        <w:r w:rsidDel="00CF52A2">
                          <w:delText xml:space="preserve">exclusive </w:delText>
                        </w:r>
                      </w:del>
                      <w:ins w:id="196" w:author="Lauren" w:date="2017-04-18T11:24:00Z">
                        <w:r>
                          <w:t xml:space="preserve">submodule-specific </w:t>
                        </w:r>
                      </w:ins>
                      <w:r>
                        <w:t xml:space="preserve">variables. The module </w:t>
                      </w:r>
                      <w:proofErr w:type="spellStart"/>
                      <w:r>
                        <w:t>tPileSPLIT</w:t>
                      </w:r>
                      <w:proofErr w:type="spellEnd"/>
                      <w:r>
                        <w:t xml:space="preserve">, included on line 32, is the only submodule which requires the list of chromosomes, </w:t>
                      </w:r>
                      <w:proofErr w:type="spellStart"/>
                      <w:r>
                        <w:t>chrLIST</w:t>
                      </w:r>
                      <w:proofErr w:type="spellEnd"/>
                      <w:r>
                        <w:t>.</w:t>
                      </w:r>
                    </w:p>
                  </w:txbxContent>
                </v:textbox>
                <w10:wrap type="through"/>
              </v:shape>
            </w:pict>
          </mc:Fallback>
        </mc:AlternateContent>
      </w:r>
    </w:p>
    <w:p w14:paraId="11CCE912" w14:textId="77777777" w:rsidR="003E17CB" w:rsidRDefault="003E17CB" w:rsidP="003E17CB">
      <w:pPr>
        <w:keepNext/>
        <w:spacing w:after="0"/>
      </w:pPr>
    </w:p>
    <w:p w14:paraId="22106337" w14:textId="77777777" w:rsidR="003E17CB" w:rsidRDefault="003E17CB" w:rsidP="003E17CB"/>
    <w:p w14:paraId="51E816FE" w14:textId="70AECBC1" w:rsidR="003E17CB" w:rsidRDefault="0005733E" w:rsidP="00550FB4">
      <w:pPr>
        <w:pStyle w:val="ListParagraph"/>
        <w:keepNext/>
        <w:numPr>
          <w:ilvl w:val="0"/>
          <w:numId w:val="16"/>
        </w:numPr>
        <w:spacing w:after="0"/>
        <w:rPr>
          <w:b/>
        </w:rPr>
      </w:pPr>
      <w:commentRangeStart w:id="197"/>
      <w:r>
        <w:rPr>
          <w:b/>
        </w:rPr>
        <w:lastRenderedPageBreak/>
        <w:t>Go to Line 12</w:t>
      </w:r>
      <w:commentRangeEnd w:id="197"/>
      <w:r w:rsidR="0071440C">
        <w:rPr>
          <w:rStyle w:val="CommentReference"/>
        </w:rPr>
        <w:commentReference w:id="197"/>
      </w:r>
      <w:r w:rsidR="003E17CB">
        <w:rPr>
          <w:b/>
        </w:rPr>
        <w:t>, list all parameters required by the module.</w:t>
      </w:r>
    </w:p>
    <w:p w14:paraId="31679888" w14:textId="05D59A33" w:rsidR="003E17CB" w:rsidRPr="003E17CB" w:rsidRDefault="003E17CB" w:rsidP="003E17CB">
      <w:pPr>
        <w:pStyle w:val="ListParagraph"/>
        <w:keepNext/>
        <w:spacing w:after="0"/>
      </w:pPr>
      <w:r>
        <w:t xml:space="preserve">These are the </w:t>
      </w:r>
      <w:proofErr w:type="gramStart"/>
      <w:r>
        <w:t>‘.YAML</w:t>
      </w:r>
      <w:proofErr w:type="gramEnd"/>
      <w:r>
        <w:t>’ configuration</w:t>
      </w:r>
      <w:r w:rsidR="0005733E">
        <w:t xml:space="preserve"> file global and shared parameters</w:t>
      </w:r>
      <w:r>
        <w:t>.</w:t>
      </w:r>
    </w:p>
    <w:p w14:paraId="4FC6E856" w14:textId="77777777" w:rsidR="003E17CB" w:rsidRDefault="003E17CB" w:rsidP="003E17CB">
      <w:pPr>
        <w:keepNext/>
        <w:spacing w:after="0"/>
        <w:rPr>
          <w:b/>
        </w:rPr>
      </w:pPr>
    </w:p>
    <w:p w14:paraId="372691EE" w14:textId="77777777" w:rsidR="003E17CB" w:rsidRPr="003E17CB" w:rsidRDefault="003E17CB" w:rsidP="003E17CB">
      <w:pPr>
        <w:keepNext/>
        <w:spacing w:after="0"/>
        <w:rPr>
          <w:b/>
        </w:rPr>
      </w:pPr>
    </w:p>
    <w:p w14:paraId="33E8249A" w14:textId="4995E326" w:rsidR="00550FB4" w:rsidRDefault="00550FB4" w:rsidP="00550FB4">
      <w:pPr>
        <w:pStyle w:val="ListParagraph"/>
        <w:keepNext/>
        <w:numPr>
          <w:ilvl w:val="0"/>
          <w:numId w:val="16"/>
        </w:numPr>
        <w:spacing w:after="0"/>
        <w:rPr>
          <w:b/>
        </w:rPr>
      </w:pPr>
      <w:r>
        <w:rPr>
          <w:b/>
        </w:rPr>
        <w:t>Go to Line</w:t>
      </w:r>
      <w:ins w:id="198" w:author="Lauren" w:date="2017-04-18T11:30:00Z">
        <w:r w:rsidR="00101029">
          <w:rPr>
            <w:b/>
          </w:rPr>
          <w:t>s</w:t>
        </w:r>
      </w:ins>
      <w:r>
        <w:rPr>
          <w:b/>
        </w:rPr>
        <w:t xml:space="preserve"> </w:t>
      </w:r>
      <w:ins w:id="199" w:author="Lauren" w:date="2017-04-18T11:30:00Z">
        <w:r w:rsidR="00101029">
          <w:rPr>
            <w:b/>
          </w:rPr>
          <w:t>6-</w:t>
        </w:r>
      </w:ins>
      <w:r>
        <w:rPr>
          <w:b/>
        </w:rPr>
        <w:t xml:space="preserve">8, update the </w:t>
      </w:r>
      <w:ins w:id="200" w:author="Lauren" w:date="2017-04-18T11:30:00Z">
        <w:r w:rsidR="00101029">
          <w:rPr>
            <w:b/>
          </w:rPr>
          <w:t xml:space="preserve">input, output and </w:t>
        </w:r>
      </w:ins>
      <w:r>
        <w:rPr>
          <w:b/>
        </w:rPr>
        <w:t xml:space="preserve">purpose. </w:t>
      </w:r>
    </w:p>
    <w:p w14:paraId="7110D5A6" w14:textId="3AA8DAB4" w:rsidR="00550FB4" w:rsidRPr="00550FB4" w:rsidRDefault="00550FB4" w:rsidP="00550FB4">
      <w:pPr>
        <w:pStyle w:val="ListParagraph"/>
        <w:keepNext/>
        <w:spacing w:after="0"/>
      </w:pPr>
      <w:r>
        <w:t xml:space="preserve">This should describe the starting and ending points of the module and </w:t>
      </w:r>
      <w:r w:rsidR="003E17CB">
        <w:t>a very high</w:t>
      </w:r>
      <w:del w:id="201" w:author="Lauren" w:date="2017-04-18T11:30:00Z">
        <w:r w:rsidR="003E17CB" w:rsidDel="00091C6D">
          <w:delText>er</w:delText>
        </w:r>
      </w:del>
      <w:r w:rsidR="003E17CB">
        <w:t xml:space="preserve"> level.</w:t>
      </w:r>
    </w:p>
    <w:p w14:paraId="1AE756B9" w14:textId="77777777" w:rsidR="00550FB4" w:rsidRDefault="00550FB4" w:rsidP="00550FB4">
      <w:pPr>
        <w:pStyle w:val="Code"/>
        <w:ind w:left="0"/>
        <w:rPr>
          <w:rStyle w:val="Emphasis"/>
          <w:i w:val="0"/>
          <w:iCs w:val="0"/>
          <w:highlight w:val="lightGray"/>
        </w:rPr>
      </w:pPr>
    </w:p>
    <w:p w14:paraId="3A567746" w14:textId="77777777" w:rsidR="006A02FA" w:rsidRPr="0068251A" w:rsidRDefault="006A02FA" w:rsidP="00550FB4">
      <w:pPr>
        <w:pStyle w:val="Code"/>
        <w:rPr>
          <w:rStyle w:val="Emphasis"/>
          <w:i w:val="0"/>
          <w:iCs w:val="0"/>
          <w:highlight w:val="lightGray"/>
        </w:rPr>
      </w:pPr>
    </w:p>
    <w:p w14:paraId="7B6873EA" w14:textId="33B0B2DC" w:rsidR="00550FB4" w:rsidRPr="004C4A53" w:rsidRDefault="0005733E" w:rsidP="003E17CB">
      <w:pPr>
        <w:pStyle w:val="ListParagraph"/>
        <w:keepNext/>
        <w:numPr>
          <w:ilvl w:val="0"/>
          <w:numId w:val="16"/>
        </w:numPr>
        <w:spacing w:after="0"/>
        <w:rPr>
          <w:b/>
        </w:rPr>
      </w:pPr>
      <w:r>
        <w:rPr>
          <w:b/>
        </w:rPr>
        <w:t>When finished, “</w:t>
      </w:r>
      <w:proofErr w:type="spellStart"/>
      <w:r>
        <w:rPr>
          <w:b/>
        </w:rPr>
        <w:t>t</w:t>
      </w:r>
      <w:r w:rsidR="003E17CB">
        <w:rPr>
          <w:b/>
        </w:rPr>
        <w:t>Pile_INCLUDE</w:t>
      </w:r>
      <w:proofErr w:type="spellEnd"/>
      <w:r w:rsidR="003E17CB">
        <w:rPr>
          <w:b/>
        </w:rPr>
        <w:t xml:space="preserve">” </w:t>
      </w:r>
      <w:r>
        <w:rPr>
          <w:b/>
        </w:rPr>
        <w:t>should look similar to Figure 28</w:t>
      </w:r>
      <w:r w:rsidR="003E17CB">
        <w:rPr>
          <w:b/>
        </w:rPr>
        <w:t>.</w:t>
      </w:r>
    </w:p>
    <w:p w14:paraId="38D859B0" w14:textId="713205A3" w:rsidR="003E17CB" w:rsidRDefault="003E17CB" w:rsidP="003E17CB">
      <w:pPr>
        <w:keepNext/>
        <w:spacing w:after="0"/>
      </w:pPr>
    </w:p>
    <w:p w14:paraId="5EF59572" w14:textId="7F6AE119" w:rsidR="003E17CB" w:rsidRPr="00550FB4" w:rsidRDefault="0005733E" w:rsidP="003E17CB">
      <w:pPr>
        <w:keepNext/>
        <w:spacing w:after="0"/>
      </w:pPr>
      <w:r>
        <w:rPr>
          <w:noProof/>
          <w:lang w:val="en-US"/>
        </w:rPr>
        <w:drawing>
          <wp:anchor distT="0" distB="0" distL="114300" distR="114300" simplePos="0" relativeHeight="251797504" behindDoc="1" locked="0" layoutInCell="1" allowOverlap="1" wp14:anchorId="658544F0" wp14:editId="57677C21">
            <wp:simplePos x="0" y="0"/>
            <wp:positionH relativeFrom="column">
              <wp:posOffset>68580</wp:posOffset>
            </wp:positionH>
            <wp:positionV relativeFrom="paragraph">
              <wp:posOffset>635</wp:posOffset>
            </wp:positionV>
            <wp:extent cx="6717030" cy="4678680"/>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3-29%20at%202.52.34%20PM.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6717030" cy="4678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EF255B" w14:textId="77777777" w:rsidR="00DF5FF9" w:rsidRDefault="00DF5FF9" w:rsidP="00DF5FF9"/>
    <w:p w14:paraId="7D08608B" w14:textId="77777777" w:rsidR="003E17CB" w:rsidRDefault="003E17CB" w:rsidP="00DF5FF9"/>
    <w:p w14:paraId="456CADA8" w14:textId="77777777" w:rsidR="003E17CB" w:rsidRPr="00DF5FF9" w:rsidRDefault="003E17CB" w:rsidP="00DF5FF9"/>
    <w:p w14:paraId="6C4B9290" w14:textId="424A6E0C" w:rsidR="003E17CB" w:rsidRDefault="00AB6F4D">
      <w:pPr>
        <w:rPr>
          <w:rFonts w:asciiTheme="majorHAnsi" w:eastAsiaTheme="majorEastAsia" w:hAnsiTheme="majorHAnsi" w:cstheme="majorBidi"/>
          <w:color w:val="385623" w:themeColor="accent6" w:themeShade="80"/>
          <w:sz w:val="24"/>
          <w:szCs w:val="26"/>
          <w:u w:val="single"/>
        </w:rPr>
      </w:pPr>
      <w:r>
        <w:rPr>
          <w:noProof/>
          <w:lang w:val="en-US"/>
        </w:rPr>
        <mc:AlternateContent>
          <mc:Choice Requires="wps">
            <w:drawing>
              <wp:anchor distT="0" distB="0" distL="114300" distR="114300" simplePos="0" relativeHeight="251799552" behindDoc="0" locked="0" layoutInCell="1" allowOverlap="1" wp14:anchorId="2EB0FF8B" wp14:editId="3811D56E">
                <wp:simplePos x="0" y="0"/>
                <wp:positionH relativeFrom="column">
                  <wp:posOffset>51435</wp:posOffset>
                </wp:positionH>
                <wp:positionV relativeFrom="paragraph">
                  <wp:posOffset>3719830</wp:posOffset>
                </wp:positionV>
                <wp:extent cx="6799580" cy="266700"/>
                <wp:effectExtent l="0" t="0" r="7620" b="12700"/>
                <wp:wrapThrough wrapText="bothSides">
                  <wp:wrapPolygon edited="0">
                    <wp:start x="0" y="0"/>
                    <wp:lineTo x="0" y="20571"/>
                    <wp:lineTo x="21544" y="20571"/>
                    <wp:lineTo x="21544" y="0"/>
                    <wp:lineTo x="0" y="0"/>
                  </wp:wrapPolygon>
                </wp:wrapThrough>
                <wp:docPr id="120" name="Text Box 120"/>
                <wp:cNvGraphicFramePr/>
                <a:graphic xmlns:a="http://schemas.openxmlformats.org/drawingml/2006/main">
                  <a:graphicData uri="http://schemas.microsoft.com/office/word/2010/wordprocessingShape">
                    <wps:wsp>
                      <wps:cNvSpPr txBox="1"/>
                      <wps:spPr>
                        <a:xfrm>
                          <a:off x="0" y="0"/>
                          <a:ext cx="6799580" cy="266700"/>
                        </a:xfrm>
                        <a:prstGeom prst="rect">
                          <a:avLst/>
                        </a:prstGeom>
                        <a:solidFill>
                          <a:prstClr val="white"/>
                        </a:solidFill>
                        <a:ln>
                          <a:noFill/>
                        </a:ln>
                        <a:effectLst/>
                      </wps:spPr>
                      <wps:txbx>
                        <w:txbxContent>
                          <w:p w14:paraId="3A9AF0D9" w14:textId="00601BF6" w:rsidR="00553513" w:rsidRPr="0026255E" w:rsidRDefault="00553513" w:rsidP="003E17CB">
                            <w:pPr>
                              <w:pStyle w:val="Caption"/>
                              <w:rPr>
                                <w:noProof/>
                                <w:sz w:val="22"/>
                                <w:szCs w:val="22"/>
                              </w:rPr>
                            </w:pPr>
                            <w:r>
                              <w:t xml:space="preserve">Figure </w:t>
                            </w:r>
                            <w:fldSimple w:instr=" SEQ Figure \* ARABIC ">
                              <w:r>
                                <w:rPr>
                                  <w:noProof/>
                                </w:rPr>
                                <w:t>28</w:t>
                              </w:r>
                            </w:fldSimple>
                            <w:r>
                              <w:t>. VIM screenshot of the finalized "</w:t>
                            </w:r>
                            <w:proofErr w:type="spellStart"/>
                            <w:r>
                              <w:t>tPile_INCLUDE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B0FF8B" id="Text Box 120" o:spid="_x0000_s1107" type="#_x0000_t202" style="position:absolute;margin-left:4.05pt;margin-top:292.9pt;width:535.4pt;height:21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" stroked="f">
                <v:textbox style="mso-fit-shape-to-text:t" inset="0,0,0,0">
                  <w:txbxContent>
                    <w:p w14:paraId="3A9AF0D9" w14:textId="00601BF6" w:rsidR="00553513" w:rsidRPr="0026255E" w:rsidRDefault="00553513" w:rsidP="003E17CB">
                      <w:pPr>
                        <w:pStyle w:val="Caption"/>
                        <w:rPr>
                          <w:noProof/>
                          <w:sz w:val="22"/>
                          <w:szCs w:val="22"/>
                        </w:rPr>
                      </w:pPr>
                      <w:r>
                        <w:t xml:space="preserve">Figure </w:t>
                      </w:r>
                      <w:fldSimple w:instr=" SEQ Figure \* ARABIC ">
                        <w:r>
                          <w:rPr>
                            <w:noProof/>
                          </w:rPr>
                          <w:t>28</w:t>
                        </w:r>
                      </w:fldSimple>
                      <w:r>
                        <w:t>. VIM screenshot of the finalized "</w:t>
                      </w:r>
                      <w:proofErr w:type="spellStart"/>
                      <w:r>
                        <w:t>tPile_INCLUDE</w:t>
                      </w:r>
                      <w:proofErr w:type="spellEnd"/>
                      <w:r>
                        <w:t>".</w:t>
                      </w:r>
                    </w:p>
                  </w:txbxContent>
                </v:textbox>
                <w10:wrap type="through"/>
              </v:shape>
            </w:pict>
          </mc:Fallback>
        </mc:AlternateContent>
      </w:r>
      <w:r w:rsidR="003E17CB">
        <w:br w:type="page"/>
      </w:r>
    </w:p>
    <w:p w14:paraId="361C53D7" w14:textId="754ED4EE" w:rsidR="00EC59AB" w:rsidRDefault="00EC59AB" w:rsidP="007B62D7">
      <w:pPr>
        <w:pStyle w:val="Heading3"/>
        <w:spacing w:line="240" w:lineRule="auto"/>
      </w:pPr>
      <w:bookmarkStart w:id="202" w:name="_Toc479769570"/>
      <w:r>
        <w:lastRenderedPageBreak/>
        <w:t>Multiple Module Design - PY</w:t>
      </w:r>
      <w:bookmarkEnd w:id="202"/>
    </w:p>
    <w:p w14:paraId="1813A6F1" w14:textId="79813D22" w:rsidR="00720D68" w:rsidRDefault="00EC59AB" w:rsidP="007B62D7">
      <w:pPr>
        <w:pStyle w:val="ListParagraph"/>
        <w:spacing w:line="240" w:lineRule="auto"/>
      </w:pPr>
      <w:r>
        <w:t xml:space="preserve">Same as Single Module Design – PY. </w:t>
      </w:r>
      <w:ins w:id="203" w:author="Lauren" w:date="2017-04-18T11:31:00Z">
        <w:r w:rsidR="00AA149E">
          <w:t xml:space="preserve">Make sure to add </w:t>
        </w:r>
        <w:proofErr w:type="spellStart"/>
        <w:r w:rsidR="00AA149E">
          <w:t>jsonOBJ</w:t>
        </w:r>
        <w:proofErr w:type="spellEnd"/>
        <w:r w:rsidR="00AA149E">
          <w:t xml:space="preserve"> entries for each submodule (step 10).</w:t>
        </w:r>
      </w:ins>
    </w:p>
    <w:p w14:paraId="273E44B3" w14:textId="77777777" w:rsidR="00720D68" w:rsidRDefault="00720D68" w:rsidP="007B62D7">
      <w:pPr>
        <w:pStyle w:val="ListParagraph"/>
      </w:pPr>
    </w:p>
    <w:p w14:paraId="6ADCBE06" w14:textId="77777777" w:rsidR="00DD0797" w:rsidRPr="00720D68" w:rsidRDefault="00DD0797" w:rsidP="007B62D7">
      <w:pPr>
        <w:pStyle w:val="ListParagraph"/>
      </w:pPr>
    </w:p>
    <w:p w14:paraId="714F0135" w14:textId="77777777" w:rsidR="00720D68" w:rsidRDefault="00720D68" w:rsidP="007B62D7">
      <w:pPr>
        <w:pStyle w:val="Heading3"/>
        <w:spacing w:line="240" w:lineRule="auto"/>
      </w:pPr>
      <w:bookmarkStart w:id="204" w:name="_Toc479769571"/>
      <w:r>
        <w:t>Multiple Module Design - README</w:t>
      </w:r>
      <w:bookmarkEnd w:id="204"/>
    </w:p>
    <w:p w14:paraId="7EEE53D9" w14:textId="77777777" w:rsidR="00720D68" w:rsidRDefault="00720D68" w:rsidP="007B62D7">
      <w:pPr>
        <w:pStyle w:val="ListParagraph"/>
        <w:spacing w:line="240" w:lineRule="auto"/>
      </w:pPr>
      <w:r>
        <w:t>Same as Single Module Design – README.</w:t>
      </w:r>
    </w:p>
    <w:p w14:paraId="16C83925" w14:textId="77777777" w:rsidR="00610188" w:rsidRDefault="00610188" w:rsidP="007B62D7">
      <w:pPr>
        <w:pStyle w:val="ListParagraph"/>
      </w:pPr>
    </w:p>
    <w:p w14:paraId="3B1F6058" w14:textId="77777777" w:rsidR="00DD0797" w:rsidRDefault="00DD0797" w:rsidP="007B62D7">
      <w:pPr>
        <w:pStyle w:val="ListParagraph"/>
      </w:pPr>
    </w:p>
    <w:p w14:paraId="0C5553B0" w14:textId="54FCB264" w:rsidR="005F0385" w:rsidRDefault="005F0385" w:rsidP="007B62D7">
      <w:pPr>
        <w:pStyle w:val="Heading2"/>
        <w:numPr>
          <w:ilvl w:val="0"/>
          <w:numId w:val="2"/>
        </w:numPr>
        <w:spacing w:line="240" w:lineRule="auto"/>
        <w:ind w:left="426" w:hanging="142"/>
      </w:pPr>
      <w:bookmarkStart w:id="205" w:name="_Toc479769572"/>
      <w:r>
        <w:t>References</w:t>
      </w:r>
      <w:bookmarkEnd w:id="205"/>
    </w:p>
    <w:p w14:paraId="0F49CD60" w14:textId="77777777" w:rsidR="008B6924" w:rsidRPr="008B6924" w:rsidRDefault="008B6924" w:rsidP="007B62D7">
      <w:pPr>
        <w:spacing w:after="0" w:line="240" w:lineRule="auto"/>
        <w:ind w:left="1287" w:hanging="567"/>
        <w:rPr>
          <w:rFonts w:cstheme="minorHAnsi"/>
        </w:rPr>
      </w:pPr>
      <w:proofErr w:type="spellStart"/>
      <w:r w:rsidRPr="008B6924">
        <w:rPr>
          <w:rFonts w:cstheme="minorHAnsi"/>
          <w:color w:val="222222"/>
          <w:shd w:val="clear" w:color="auto" w:fill="FFFFFF"/>
        </w:rPr>
        <w:t>Köster</w:t>
      </w:r>
      <w:proofErr w:type="spellEnd"/>
      <w:r w:rsidRPr="008B6924">
        <w:rPr>
          <w:rFonts w:cstheme="minorHAnsi"/>
          <w:color w:val="222222"/>
          <w:shd w:val="clear" w:color="auto" w:fill="FFFFFF"/>
        </w:rPr>
        <w:t xml:space="preserve">, J., &amp; </w:t>
      </w:r>
      <w:proofErr w:type="spellStart"/>
      <w:r w:rsidRPr="008B6924">
        <w:rPr>
          <w:rFonts w:cstheme="minorHAnsi"/>
          <w:color w:val="222222"/>
          <w:shd w:val="clear" w:color="auto" w:fill="FFFFFF"/>
        </w:rPr>
        <w:t>Rahmann</w:t>
      </w:r>
      <w:proofErr w:type="spellEnd"/>
      <w:r w:rsidRPr="008B6924">
        <w:rPr>
          <w:rFonts w:cstheme="minorHAnsi"/>
          <w:color w:val="222222"/>
          <w:shd w:val="clear" w:color="auto" w:fill="FFFFFF"/>
        </w:rPr>
        <w:t>, S. (2012). Snakemake—a scalable bioinformatics workflow engine.</w:t>
      </w:r>
      <w:r w:rsidRPr="008B6924">
        <w:rPr>
          <w:rStyle w:val="apple-converted-space"/>
          <w:rFonts w:cstheme="minorHAnsi"/>
          <w:color w:val="222222"/>
          <w:shd w:val="clear" w:color="auto" w:fill="FFFFFF"/>
        </w:rPr>
        <w:t> </w:t>
      </w:r>
      <w:r w:rsidRPr="008B6924">
        <w:rPr>
          <w:rFonts w:cstheme="minorHAnsi"/>
          <w:i/>
          <w:iCs/>
          <w:color w:val="222222"/>
          <w:shd w:val="clear" w:color="auto" w:fill="FFFFFF"/>
        </w:rPr>
        <w:t>Bioinformatics</w:t>
      </w:r>
      <w:r w:rsidRPr="008B6924">
        <w:rPr>
          <w:rFonts w:cstheme="minorHAnsi"/>
          <w:color w:val="222222"/>
          <w:shd w:val="clear" w:color="auto" w:fill="FFFFFF"/>
        </w:rPr>
        <w:t>,</w:t>
      </w:r>
      <w:r w:rsidRPr="008B6924">
        <w:rPr>
          <w:rStyle w:val="apple-converted-space"/>
          <w:rFonts w:cstheme="minorHAnsi"/>
          <w:color w:val="222222"/>
          <w:shd w:val="clear" w:color="auto" w:fill="FFFFFF"/>
        </w:rPr>
        <w:t> </w:t>
      </w:r>
      <w:r w:rsidRPr="008B6924">
        <w:rPr>
          <w:rFonts w:cstheme="minorHAnsi"/>
          <w:i/>
          <w:iCs/>
          <w:color w:val="222222"/>
          <w:shd w:val="clear" w:color="auto" w:fill="FFFFFF"/>
        </w:rPr>
        <w:t>28</w:t>
      </w:r>
      <w:r w:rsidRPr="008B6924">
        <w:rPr>
          <w:rFonts w:cstheme="minorHAnsi"/>
          <w:color w:val="222222"/>
          <w:shd w:val="clear" w:color="auto" w:fill="FFFFFF"/>
        </w:rPr>
        <w:t>(19), 2520-2522.</w:t>
      </w:r>
      <w:r w:rsidRPr="008B6924">
        <w:rPr>
          <w:rFonts w:cstheme="minorHAnsi"/>
        </w:rPr>
        <w:t xml:space="preserve"> [Available at: https://pypi.python.org/pypi/snakemake]</w:t>
      </w:r>
    </w:p>
    <w:p w14:paraId="1D588B15" w14:textId="77777777" w:rsidR="008B6924" w:rsidRDefault="008B6924" w:rsidP="007B62D7">
      <w:pPr>
        <w:spacing w:after="0" w:line="240" w:lineRule="auto"/>
        <w:ind w:left="1287" w:hanging="567"/>
        <w:rPr>
          <w:rFonts w:cstheme="minorHAnsi"/>
        </w:rPr>
      </w:pPr>
      <w:r w:rsidRPr="008B6924">
        <w:rPr>
          <w:rFonts w:cstheme="minorHAnsi"/>
        </w:rPr>
        <w:t>Python Software Foundation (2017) Python. [Available at: https://www.python.org/]</w:t>
      </w:r>
    </w:p>
    <w:p w14:paraId="0007C712" w14:textId="77777777" w:rsidR="007B62D7" w:rsidRDefault="007B62D7" w:rsidP="007B62D7">
      <w:pPr>
        <w:pStyle w:val="ListParagraph"/>
      </w:pPr>
    </w:p>
    <w:p w14:paraId="4033261F" w14:textId="77777777" w:rsidR="007B62D7" w:rsidRDefault="007B62D7" w:rsidP="007B62D7">
      <w:pPr>
        <w:pStyle w:val="ListParagraph"/>
      </w:pPr>
    </w:p>
    <w:p w14:paraId="3FA85A2C" w14:textId="6A147559" w:rsidR="005F0385" w:rsidRPr="008B6924" w:rsidRDefault="005F0385" w:rsidP="007B62D7">
      <w:pPr>
        <w:pStyle w:val="Heading2"/>
        <w:numPr>
          <w:ilvl w:val="0"/>
          <w:numId w:val="2"/>
        </w:numPr>
        <w:spacing w:line="240" w:lineRule="auto"/>
        <w:ind w:left="426" w:hanging="142"/>
      </w:pPr>
      <w:bookmarkStart w:id="206" w:name="_Toc479769573"/>
      <w:r>
        <w:t>Appendices</w:t>
      </w:r>
      <w:bookmarkEnd w:id="206"/>
    </w:p>
    <w:p w14:paraId="49EA8B37" w14:textId="6003B7F9" w:rsidR="0068251A" w:rsidRPr="008B6924" w:rsidRDefault="0068251A" w:rsidP="007B62D7">
      <w:pPr>
        <w:spacing w:after="0" w:line="240" w:lineRule="auto"/>
        <w:ind w:left="284" w:firstLine="284"/>
        <w:rPr>
          <w:u w:val="single"/>
        </w:rPr>
      </w:pPr>
      <w:r w:rsidRPr="008B6924">
        <w:rPr>
          <w:u w:val="single"/>
        </w:rPr>
        <w:t>Clean.sh</w:t>
      </w:r>
    </w:p>
    <w:p w14:paraId="09B5C837" w14:textId="4CBB5BCC" w:rsidR="0068251A" w:rsidRPr="0068251A" w:rsidRDefault="0068251A" w:rsidP="007B62D7">
      <w:pPr>
        <w:pStyle w:val="ListParagraph"/>
        <w:spacing w:line="240" w:lineRule="auto"/>
      </w:pPr>
      <w:r>
        <w:t>This file is used when developing modules. It assists in cleaning out the working environment of all produced files and outputs so that both the python build file and the Snakemake calls can be performed again. This file is a convenience function and otherwise serves no purpose for this pipeline.</w:t>
      </w:r>
    </w:p>
    <w:p w14:paraId="0302ABDD" w14:textId="77777777" w:rsidR="0068251A" w:rsidRPr="0068251A" w:rsidRDefault="0068251A" w:rsidP="007B62D7">
      <w:pPr>
        <w:pStyle w:val="Code"/>
        <w:rPr>
          <w:rStyle w:val="Emphasis"/>
          <w:i w:val="0"/>
          <w:iCs w:val="0"/>
          <w:highlight w:val="lightGray"/>
        </w:rPr>
      </w:pPr>
      <w:proofErr w:type="gramStart"/>
      <w:r w:rsidRPr="0068251A">
        <w:rPr>
          <w:rStyle w:val="Emphasis"/>
          <w:i w:val="0"/>
          <w:iCs w:val="0"/>
          <w:highlight w:val="lightGray"/>
        </w:rPr>
        <w:t>#!/</w:t>
      </w:r>
      <w:proofErr w:type="gramEnd"/>
      <w:r w:rsidRPr="0068251A">
        <w:rPr>
          <w:rStyle w:val="Emphasis"/>
          <w:i w:val="0"/>
          <w:iCs w:val="0"/>
          <w:highlight w:val="lightGray"/>
        </w:rPr>
        <w:t>bin/bash</w:t>
      </w:r>
    </w:p>
    <w:p w14:paraId="1887F39C" w14:textId="77777777" w:rsidR="0068251A" w:rsidRPr="0068251A" w:rsidRDefault="0068251A" w:rsidP="007B62D7">
      <w:pPr>
        <w:pStyle w:val="Code"/>
        <w:rPr>
          <w:rStyle w:val="Emphasis"/>
          <w:i w:val="0"/>
          <w:iCs w:val="0"/>
          <w:highlight w:val="lightGray"/>
        </w:rPr>
      </w:pPr>
      <w:proofErr w:type="spellStart"/>
      <w:r w:rsidRPr="0068251A">
        <w:rPr>
          <w:rStyle w:val="Emphasis"/>
          <w:i w:val="0"/>
          <w:iCs w:val="0"/>
          <w:highlight w:val="lightGray"/>
        </w:rPr>
        <w:t>rm</w:t>
      </w:r>
      <w:proofErr w:type="spellEnd"/>
      <w:r w:rsidRPr="0068251A">
        <w:rPr>
          <w:rStyle w:val="Emphasis"/>
          <w:i w:val="0"/>
          <w:iCs w:val="0"/>
          <w:highlight w:val="lightGray"/>
        </w:rPr>
        <w:t xml:space="preserve"> -</w:t>
      </w:r>
      <w:proofErr w:type="spellStart"/>
      <w:r w:rsidRPr="0068251A">
        <w:rPr>
          <w:rStyle w:val="Emphasis"/>
          <w:i w:val="0"/>
          <w:iCs w:val="0"/>
          <w:highlight w:val="lightGray"/>
        </w:rPr>
        <w:t>rf</w:t>
      </w:r>
      <w:proofErr w:type="spellEnd"/>
      <w:r w:rsidRPr="0068251A">
        <w:rPr>
          <w:rStyle w:val="Emphasis"/>
          <w:i w:val="0"/>
          <w:iCs w:val="0"/>
          <w:highlight w:val="lightGray"/>
        </w:rPr>
        <w:t xml:space="preserve"> output/</w:t>
      </w:r>
    </w:p>
    <w:p w14:paraId="3299759A" w14:textId="77777777" w:rsidR="0068251A" w:rsidRPr="0068251A" w:rsidRDefault="0068251A" w:rsidP="007B62D7">
      <w:pPr>
        <w:pStyle w:val="Code"/>
        <w:rPr>
          <w:rStyle w:val="Emphasis"/>
          <w:i w:val="0"/>
          <w:iCs w:val="0"/>
          <w:highlight w:val="lightGray"/>
        </w:rPr>
      </w:pPr>
      <w:proofErr w:type="spellStart"/>
      <w:r w:rsidRPr="0068251A">
        <w:rPr>
          <w:rStyle w:val="Emphasis"/>
          <w:i w:val="0"/>
          <w:iCs w:val="0"/>
          <w:highlight w:val="lightGray"/>
        </w:rPr>
        <w:t>rm</w:t>
      </w:r>
      <w:proofErr w:type="spellEnd"/>
      <w:r w:rsidRPr="0068251A">
        <w:rPr>
          <w:rStyle w:val="Emphasis"/>
          <w:i w:val="0"/>
          <w:iCs w:val="0"/>
          <w:highlight w:val="lightGray"/>
        </w:rPr>
        <w:t xml:space="preserve"> -</w:t>
      </w:r>
      <w:proofErr w:type="spellStart"/>
      <w:r w:rsidRPr="0068251A">
        <w:rPr>
          <w:rStyle w:val="Emphasis"/>
          <w:i w:val="0"/>
          <w:iCs w:val="0"/>
          <w:highlight w:val="lightGray"/>
        </w:rPr>
        <w:t>rf</w:t>
      </w:r>
      <w:proofErr w:type="spellEnd"/>
      <w:r w:rsidRPr="0068251A">
        <w:rPr>
          <w:rStyle w:val="Emphasis"/>
          <w:i w:val="0"/>
          <w:iCs w:val="0"/>
          <w:highlight w:val="lightGray"/>
        </w:rPr>
        <w:t xml:space="preserve"> log/</w:t>
      </w:r>
    </w:p>
    <w:p w14:paraId="44415BD4" w14:textId="77777777" w:rsidR="0068251A" w:rsidRPr="0068251A" w:rsidRDefault="0068251A" w:rsidP="007B62D7">
      <w:pPr>
        <w:pStyle w:val="Code"/>
        <w:rPr>
          <w:rStyle w:val="Emphasis"/>
          <w:i w:val="0"/>
          <w:iCs w:val="0"/>
          <w:highlight w:val="lightGray"/>
        </w:rPr>
      </w:pPr>
      <w:proofErr w:type="spellStart"/>
      <w:r w:rsidRPr="0068251A">
        <w:rPr>
          <w:rStyle w:val="Emphasis"/>
          <w:i w:val="0"/>
          <w:iCs w:val="0"/>
          <w:highlight w:val="lightGray"/>
        </w:rPr>
        <w:t>rm</w:t>
      </w:r>
      <w:proofErr w:type="spellEnd"/>
      <w:r w:rsidRPr="0068251A">
        <w:rPr>
          <w:rStyle w:val="Emphasis"/>
          <w:i w:val="0"/>
          <w:iCs w:val="0"/>
          <w:highlight w:val="lightGray"/>
        </w:rPr>
        <w:t xml:space="preserve"> -</w:t>
      </w:r>
      <w:proofErr w:type="spellStart"/>
      <w:proofErr w:type="gramStart"/>
      <w:r w:rsidRPr="0068251A">
        <w:rPr>
          <w:rStyle w:val="Emphasis"/>
          <w:i w:val="0"/>
          <w:iCs w:val="0"/>
          <w:highlight w:val="lightGray"/>
        </w:rPr>
        <w:t>rf</w:t>
      </w:r>
      <w:proofErr w:type="spellEnd"/>
      <w:r w:rsidRPr="0068251A">
        <w:rPr>
          <w:rStyle w:val="Emphasis"/>
          <w:i w:val="0"/>
          <w:iCs w:val="0"/>
          <w:highlight w:val="lightGray"/>
        </w:rPr>
        <w:t xml:space="preserve"> .</w:t>
      </w:r>
      <w:proofErr w:type="spellStart"/>
      <w:r w:rsidRPr="0068251A">
        <w:rPr>
          <w:rStyle w:val="Emphasis"/>
          <w:i w:val="0"/>
          <w:iCs w:val="0"/>
          <w:highlight w:val="lightGray"/>
        </w:rPr>
        <w:t>snakemake</w:t>
      </w:r>
      <w:proofErr w:type="spellEnd"/>
      <w:proofErr w:type="gramEnd"/>
      <w:r w:rsidRPr="0068251A">
        <w:rPr>
          <w:rStyle w:val="Emphasis"/>
          <w:i w:val="0"/>
          <w:iCs w:val="0"/>
          <w:highlight w:val="lightGray"/>
        </w:rPr>
        <w:t>/</w:t>
      </w:r>
    </w:p>
    <w:p w14:paraId="1A6CA76A" w14:textId="77777777" w:rsidR="0068251A" w:rsidRPr="0068251A" w:rsidRDefault="0068251A" w:rsidP="007B62D7">
      <w:pPr>
        <w:pStyle w:val="Code"/>
        <w:rPr>
          <w:rStyle w:val="Emphasis"/>
          <w:i w:val="0"/>
          <w:iCs w:val="0"/>
          <w:highlight w:val="lightGray"/>
        </w:rPr>
      </w:pPr>
      <w:proofErr w:type="spellStart"/>
      <w:r w:rsidRPr="0068251A">
        <w:rPr>
          <w:rStyle w:val="Emphasis"/>
          <w:i w:val="0"/>
          <w:iCs w:val="0"/>
          <w:highlight w:val="lightGray"/>
        </w:rPr>
        <w:t>rm</w:t>
      </w:r>
      <w:proofErr w:type="spellEnd"/>
      <w:r w:rsidRPr="0068251A">
        <w:rPr>
          <w:rStyle w:val="Emphasis"/>
          <w:i w:val="0"/>
          <w:iCs w:val="0"/>
          <w:highlight w:val="lightGray"/>
        </w:rPr>
        <w:t xml:space="preserve"> Snakefile</w:t>
      </w:r>
    </w:p>
    <w:p w14:paraId="555F475A" w14:textId="77777777" w:rsidR="0068251A" w:rsidRPr="0068251A" w:rsidRDefault="0068251A" w:rsidP="007B62D7">
      <w:pPr>
        <w:pStyle w:val="Code"/>
        <w:rPr>
          <w:rStyle w:val="Emphasis"/>
          <w:i w:val="0"/>
          <w:iCs w:val="0"/>
          <w:highlight w:val="lightGray"/>
        </w:rPr>
      </w:pPr>
      <w:proofErr w:type="spellStart"/>
      <w:r w:rsidRPr="0068251A">
        <w:rPr>
          <w:rStyle w:val="Emphasis"/>
          <w:i w:val="0"/>
          <w:iCs w:val="0"/>
          <w:highlight w:val="lightGray"/>
        </w:rPr>
        <w:t>rm</w:t>
      </w:r>
      <w:proofErr w:type="spellEnd"/>
      <w:r w:rsidRPr="0068251A">
        <w:rPr>
          <w:rStyle w:val="Emphasis"/>
          <w:i w:val="0"/>
          <w:iCs w:val="0"/>
          <w:highlight w:val="lightGray"/>
        </w:rPr>
        <w:t xml:space="preserve"> input/</w:t>
      </w:r>
      <w:proofErr w:type="spellStart"/>
      <w:r w:rsidRPr="0068251A">
        <w:rPr>
          <w:rStyle w:val="Emphasis"/>
          <w:i w:val="0"/>
          <w:iCs w:val="0"/>
          <w:highlight w:val="lightGray"/>
        </w:rPr>
        <w:t>config.yaml</w:t>
      </w:r>
      <w:proofErr w:type="spellEnd"/>
    </w:p>
    <w:p w14:paraId="7062DC95" w14:textId="43412A3A" w:rsidR="0068251A" w:rsidRPr="0068251A" w:rsidRDefault="0068251A" w:rsidP="007B62D7">
      <w:pPr>
        <w:pStyle w:val="Code"/>
        <w:rPr>
          <w:rStyle w:val="Emphasis"/>
          <w:i w:val="0"/>
          <w:iCs w:val="0"/>
        </w:rPr>
      </w:pPr>
      <w:proofErr w:type="spellStart"/>
      <w:r w:rsidRPr="0068251A">
        <w:rPr>
          <w:rStyle w:val="Emphasis"/>
          <w:i w:val="0"/>
          <w:iCs w:val="0"/>
          <w:highlight w:val="lightGray"/>
        </w:rPr>
        <w:t>rm</w:t>
      </w:r>
      <w:proofErr w:type="spellEnd"/>
      <w:r w:rsidRPr="0068251A">
        <w:rPr>
          <w:rStyle w:val="Emphasis"/>
          <w:i w:val="0"/>
          <w:iCs w:val="0"/>
          <w:highlight w:val="lightGray"/>
        </w:rPr>
        <w:t xml:space="preserve"> input/</w:t>
      </w:r>
      <w:proofErr w:type="spellStart"/>
      <w:r w:rsidRPr="0068251A">
        <w:rPr>
          <w:rStyle w:val="Emphasis"/>
          <w:i w:val="0"/>
          <w:iCs w:val="0"/>
          <w:highlight w:val="lightGray"/>
        </w:rPr>
        <w:t>config.json</w:t>
      </w:r>
      <w:proofErr w:type="spellEnd"/>
    </w:p>
    <w:sectPr w:rsidR="0068251A" w:rsidRPr="0068251A" w:rsidSect="00085940">
      <w:headerReference w:type="default" r:id="rId49"/>
      <w:footerReference w:type="default" r:id="rId50"/>
      <w:pgSz w:w="12240" w:h="15840"/>
      <w:pgMar w:top="720" w:right="720" w:bottom="720" w:left="72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Lauren" w:date="2017-04-13T13:47:00Z" w:initials="LC">
    <w:p w14:paraId="0674DA27" w14:textId="7129CE21" w:rsidR="00553513" w:rsidRDefault="00553513">
      <w:pPr>
        <w:pStyle w:val="CommentText"/>
      </w:pPr>
      <w:bookmarkStart w:id="7" w:name="_GoBack"/>
      <w:bookmarkEnd w:id="7"/>
      <w:r>
        <w:rPr>
          <w:rStyle w:val="CommentReference"/>
        </w:rPr>
        <w:annotationRef/>
      </w:r>
      <w:r>
        <w:t>This didn’t happen for me – is this a color-specific setting you have for your vim?</w:t>
      </w:r>
    </w:p>
  </w:comment>
  <w:comment w:id="30" w:author="Lauren" w:date="2017-04-13T13:56:00Z" w:initials="LC">
    <w:p w14:paraId="2B9491FD" w14:textId="7DCA1188" w:rsidR="00553513" w:rsidRDefault="00553513">
      <w:pPr>
        <w:pStyle w:val="CommentText"/>
      </w:pPr>
      <w:r>
        <w:rPr>
          <w:rStyle w:val="CommentReference"/>
        </w:rPr>
        <w:annotationRef/>
      </w:r>
      <w:r>
        <w:t xml:space="preserve">I don’t really get </w:t>
      </w:r>
      <w:proofErr w:type="gramStart"/>
      <w:r>
        <w:t>this..</w:t>
      </w:r>
      <w:proofErr w:type="gramEnd"/>
      <w:r>
        <w:t xml:space="preserve"> does it need to be included? Or can you link to a Snakemake documentation page that explains this?</w:t>
      </w:r>
    </w:p>
  </w:comment>
  <w:comment w:id="32" w:author="Lauren" w:date="2017-04-13T14:25:00Z" w:initials="LC">
    <w:p w14:paraId="64554034" w14:textId="6BCBBBFB" w:rsidR="00553513" w:rsidRDefault="00553513">
      <w:pPr>
        <w:pStyle w:val="CommentText"/>
      </w:pPr>
      <w:r>
        <w:rPr>
          <w:rStyle w:val="CommentReference"/>
        </w:rPr>
        <w:annotationRef/>
      </w:r>
      <w:r>
        <w:rPr>
          <w:rStyle w:val="CommentReference"/>
        </w:rPr>
        <w:annotationRef/>
      </w:r>
      <w:r>
        <w:t>Why have this separately instead of just filling it into the “expand” command?</w:t>
      </w:r>
    </w:p>
  </w:comment>
  <w:comment w:id="47" w:author="Lauren" w:date="2017-04-13T14:54:00Z" w:initials="LC">
    <w:p w14:paraId="2AB66CBA" w14:textId="3CE8694E" w:rsidR="00553513" w:rsidRDefault="00553513">
      <w:pPr>
        <w:pStyle w:val="CommentText"/>
      </w:pPr>
      <w:r>
        <w:rPr>
          <w:rStyle w:val="CommentReference"/>
        </w:rPr>
        <w:annotationRef/>
      </w:r>
      <w:r>
        <w:t>Do you have to include one or the other? If you don’t include either, what is the default?</w:t>
      </w:r>
    </w:p>
  </w:comment>
  <w:comment w:id="59" w:author="Lauren" w:date="2017-04-13T14:59:00Z" w:initials="LC">
    <w:p w14:paraId="224DD19B" w14:textId="2B6AC537" w:rsidR="00553513" w:rsidRDefault="00553513">
      <w:pPr>
        <w:pStyle w:val="CommentText"/>
      </w:pPr>
      <w:r>
        <w:rPr>
          <w:rStyle w:val="CommentReference"/>
        </w:rPr>
        <w:annotationRef/>
      </w:r>
      <w:r>
        <w:t>I know you don’t want to keep re-making these screenshots, but this is confusing because the named variable is “</w:t>
      </w:r>
      <w:proofErr w:type="spellStart"/>
      <w:r>
        <w:t>mpileDIR</w:t>
      </w:r>
      <w:proofErr w:type="spellEnd"/>
      <w:r>
        <w:t>” and the value you fill in is called “</w:t>
      </w:r>
      <w:proofErr w:type="spellStart"/>
      <w:r>
        <w:t>tpileDIR</w:t>
      </w:r>
      <w:proofErr w:type="spellEnd"/>
      <w:r>
        <w:t xml:space="preserve">”, and I expect this will actually cause an error? Even though I don’t think it matters if it’s </w:t>
      </w:r>
      <w:proofErr w:type="spellStart"/>
      <w:r>
        <w:t>mpileDIR</w:t>
      </w:r>
      <w:proofErr w:type="spellEnd"/>
      <w:r>
        <w:t xml:space="preserve"> or </w:t>
      </w:r>
      <w:proofErr w:type="spellStart"/>
      <w:r>
        <w:t>tpileDIR</w:t>
      </w:r>
      <w:proofErr w:type="spellEnd"/>
      <w:r>
        <w:t>, it should be consistent within this expand call.</w:t>
      </w:r>
    </w:p>
  </w:comment>
  <w:comment w:id="93" w:author="Lauren" w:date="2017-04-13T15:25:00Z" w:initials="LC">
    <w:p w14:paraId="18545C27" w14:textId="113D5FBD" w:rsidR="00553513" w:rsidRDefault="00553513">
      <w:pPr>
        <w:pStyle w:val="CommentText"/>
      </w:pPr>
      <w:r>
        <w:rPr>
          <w:rStyle w:val="CommentReference"/>
        </w:rPr>
        <w:annotationRef/>
      </w:r>
      <w:r>
        <w:t>Should Figure 9 also have the “</w:t>
      </w:r>
      <w:proofErr w:type="spellStart"/>
      <w:r>
        <w:t>logNAME</w:t>
      </w:r>
      <w:proofErr w:type="spellEnd"/>
      <w:r>
        <w:t>” argument? You mention it in the previous step and it’s in the template file.</w:t>
      </w:r>
    </w:p>
  </w:comment>
  <w:comment w:id="126" w:author="Lauren" w:date="2017-04-13T16:45:00Z" w:initials="LC">
    <w:p w14:paraId="5B9E5F4C" w14:textId="44F1F6DE" w:rsidR="00553513" w:rsidRDefault="00553513">
      <w:pPr>
        <w:pStyle w:val="CommentText"/>
      </w:pPr>
      <w:r>
        <w:rPr>
          <w:rStyle w:val="CommentReference"/>
        </w:rPr>
        <w:annotationRef/>
      </w:r>
      <w:r>
        <w:t>Are you referencing the right figure? It seems like this is just the default template. Figure 19?</w:t>
      </w:r>
    </w:p>
  </w:comment>
  <w:comment w:id="152" w:author="Lauren" w:date="2017-04-13T17:11:00Z" w:initials="LC">
    <w:p w14:paraId="419F604E" w14:textId="16841DBF" w:rsidR="00553513" w:rsidRDefault="00553513">
      <w:pPr>
        <w:pStyle w:val="CommentText"/>
      </w:pPr>
      <w:r>
        <w:rPr>
          <w:rStyle w:val="CommentReference"/>
        </w:rPr>
        <w:annotationRef/>
      </w:r>
      <w:r>
        <w:t>You misspelled “parameters” in the sample README.md file (it’s missing the first ‘e’)</w:t>
      </w:r>
    </w:p>
  </w:comment>
  <w:comment w:id="153" w:author="Lauren" w:date="2017-04-13T17:21:00Z" w:initials="LC">
    <w:p w14:paraId="73111639" w14:textId="4C539B8A" w:rsidR="00553513" w:rsidRDefault="00553513">
      <w:pPr>
        <w:pStyle w:val="CommentText"/>
      </w:pPr>
      <w:r>
        <w:rPr>
          <w:rStyle w:val="CommentReference"/>
        </w:rPr>
        <w:annotationRef/>
      </w:r>
      <w:r>
        <w:t xml:space="preserve">A little confused about “global” vs “module-specific” </w:t>
      </w:r>
      <w:proofErr w:type="spellStart"/>
      <w:r>
        <w:t>params</w:t>
      </w:r>
      <w:proofErr w:type="spellEnd"/>
      <w:r>
        <w:t xml:space="preserve"> – for instance, </w:t>
      </w:r>
      <w:proofErr w:type="spellStart"/>
      <w:r>
        <w:t>tpileDIR</w:t>
      </w:r>
      <w:proofErr w:type="spellEnd"/>
      <w:r>
        <w:t xml:space="preserve"> is documented in tPile.py which implies </w:t>
      </w:r>
      <w:proofErr w:type="gramStart"/>
      <w:r>
        <w:t>it’s</w:t>
      </w:r>
      <w:proofErr w:type="gramEnd"/>
      <w:r>
        <w:t xml:space="preserve"> module-specific, but in Fig 23 you have it listed as global. Can global ones be defined within modules, or are they already defined elsewhere?</w:t>
      </w:r>
    </w:p>
  </w:comment>
  <w:comment w:id="176" w:author="Lauren" w:date="2017-04-18T13:28:00Z" w:initials="LC">
    <w:p w14:paraId="17A495BE" w14:textId="000315E2" w:rsidR="00553513" w:rsidRDefault="00553513">
      <w:pPr>
        <w:pStyle w:val="CommentText"/>
      </w:pPr>
      <w:r>
        <w:rPr>
          <w:rStyle w:val="CommentReference"/>
        </w:rPr>
        <w:annotationRef/>
      </w:r>
      <w:r>
        <w:t>Since there’s no section on how to write “</w:t>
      </w:r>
      <w:proofErr w:type="spellStart"/>
      <w:r>
        <w:t>tPileSPLIT</w:t>
      </w:r>
      <w:proofErr w:type="spellEnd"/>
      <w:r>
        <w:t>” and “</w:t>
      </w:r>
      <w:proofErr w:type="spellStart"/>
      <w:r>
        <w:t>tPileUNSPLIT</w:t>
      </w:r>
      <w:proofErr w:type="spellEnd"/>
      <w:r>
        <w:t xml:space="preserve">”, maybe you can just add a quick step here where you just show the finished rules for those two submodules? You mention here that the single module design can be used to generate the submodules, but it’s not clear what </w:t>
      </w:r>
      <w:proofErr w:type="spellStart"/>
      <w:r>
        <w:t>tPileSPLIT</w:t>
      </w:r>
      <w:proofErr w:type="spellEnd"/>
      <w:r>
        <w:t xml:space="preserve"> and </w:t>
      </w:r>
      <w:proofErr w:type="spellStart"/>
      <w:r>
        <w:t>tPileUNSPLIT</w:t>
      </w:r>
      <w:proofErr w:type="spellEnd"/>
      <w:r>
        <w:t xml:space="preserve"> are meant to contain.</w:t>
      </w:r>
    </w:p>
  </w:comment>
  <w:comment w:id="192" w:author="Lauren" w:date="2017-04-18T11:24:00Z" w:initials="LC">
    <w:p w14:paraId="62B00D90" w14:textId="10FD7CA0" w:rsidR="00553513" w:rsidRDefault="00553513">
      <w:pPr>
        <w:pStyle w:val="CommentText"/>
      </w:pPr>
      <w:r>
        <w:rPr>
          <w:rStyle w:val="CommentReference"/>
        </w:rPr>
        <w:annotationRef/>
      </w:r>
      <w:r>
        <w:t>Looks like you’ve reversed the arguments – the first include is for “</w:t>
      </w:r>
      <w:proofErr w:type="spellStart"/>
      <w:r>
        <w:t>tPileUNSPLIT</w:t>
      </w:r>
      <w:proofErr w:type="spellEnd"/>
      <w:r>
        <w:t>” but line 29 says SPLIT. Same with lines 32/33.</w:t>
      </w:r>
    </w:p>
  </w:comment>
  <w:comment w:id="197" w:author="Lauren" w:date="2017-04-18T11:28:00Z" w:initials="LC">
    <w:p w14:paraId="50F7101B" w14:textId="0B626183" w:rsidR="00553513" w:rsidRDefault="00553513">
      <w:pPr>
        <w:pStyle w:val="CommentText"/>
      </w:pPr>
      <w:r>
        <w:rPr>
          <w:rStyle w:val="CommentReference"/>
        </w:rPr>
        <w:annotationRef/>
      </w:r>
      <w:r>
        <w:t xml:space="preserve">Can you have this file include all global </w:t>
      </w:r>
      <w:proofErr w:type="spellStart"/>
      <w:r>
        <w:t>params</w:t>
      </w:r>
      <w:proofErr w:type="spellEnd"/>
      <w:r>
        <w:t xml:space="preserve"> by default? It currently only has “</w:t>
      </w:r>
      <w:proofErr w:type="spellStart"/>
      <w:r>
        <w:t>outputDIR</w:t>
      </w:r>
      <w:proofErr w:type="spellEnd"/>
      <w:r>
        <w:t>”, but it could also have “</w:t>
      </w:r>
      <w:proofErr w:type="spellStart"/>
      <w:r>
        <w:t>inputDIR</w:t>
      </w:r>
      <w:proofErr w:type="spellEnd"/>
      <w:r>
        <w:t>”, “</w:t>
      </w:r>
      <w:proofErr w:type="spellStart"/>
      <w:r>
        <w:t>refDIR</w:t>
      </w:r>
      <w:proofErr w:type="spellEnd"/>
      <w:r>
        <w:t>”, “</w:t>
      </w:r>
      <w:proofErr w:type="spellStart"/>
      <w:r>
        <w:t>refFILE</w:t>
      </w:r>
      <w:proofErr w:type="spellEnd"/>
      <w:r>
        <w:t>”, “</w:t>
      </w:r>
      <w:proofErr w:type="spellStart"/>
      <w:r>
        <w:t>bamDIR</w:t>
      </w:r>
      <w:proofErr w:type="spellEnd"/>
      <w:r>
        <w:t>” as shown in Fig 28 since these are always the same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74DA27" w15:done="0"/>
  <w15:commentEx w15:paraId="2B9491FD" w15:done="0"/>
  <w15:commentEx w15:paraId="64554034" w15:done="0"/>
  <w15:commentEx w15:paraId="2AB66CBA" w15:done="0"/>
  <w15:commentEx w15:paraId="224DD19B" w15:done="0"/>
  <w15:commentEx w15:paraId="18545C27" w15:done="0"/>
  <w15:commentEx w15:paraId="5B9E5F4C" w15:done="0"/>
  <w15:commentEx w15:paraId="419F604E" w15:done="0"/>
  <w15:commentEx w15:paraId="73111639" w15:done="0"/>
  <w15:commentEx w15:paraId="17A495BE" w15:done="0"/>
  <w15:commentEx w15:paraId="62B00D90" w15:done="0"/>
  <w15:commentEx w15:paraId="50F7101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C07FEC" w14:textId="77777777" w:rsidR="00D514E7" w:rsidRDefault="00D514E7" w:rsidP="002022F7">
      <w:pPr>
        <w:spacing w:after="0" w:line="240" w:lineRule="auto"/>
      </w:pPr>
      <w:r>
        <w:separator/>
      </w:r>
    </w:p>
  </w:endnote>
  <w:endnote w:type="continuationSeparator" w:id="0">
    <w:p w14:paraId="539A756C" w14:textId="77777777" w:rsidR="00D514E7" w:rsidRDefault="00D514E7" w:rsidP="002022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onotype Corsiva">
    <w:panose1 w:val="03010101010201010101"/>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5987144"/>
      <w:docPartObj>
        <w:docPartGallery w:val="Page Numbers (Bottom of Page)"/>
        <w:docPartUnique/>
      </w:docPartObj>
    </w:sdtPr>
    <w:sdtEndPr>
      <w:rPr>
        <w:color w:val="7F7F7F" w:themeColor="background1" w:themeShade="7F"/>
        <w:spacing w:val="60"/>
      </w:rPr>
    </w:sdtEndPr>
    <w:sdtContent>
      <w:p w14:paraId="1FF93A54" w14:textId="4BDB3F2E" w:rsidR="00553513" w:rsidRDefault="00553513">
        <w:pPr>
          <w:pStyle w:val="Footer"/>
          <w:pBdr>
            <w:top w:val="single" w:sz="4" w:space="1" w:color="D9D9D9" w:themeColor="background1" w:themeShade="D9"/>
          </w:pBdr>
          <w:jc w:val="right"/>
        </w:pPr>
        <w:r>
          <w:fldChar w:fldCharType="begin"/>
        </w:r>
        <w:r>
          <w:instrText xml:space="preserve"> PAGE   \* MERGEFORMAT </w:instrText>
        </w:r>
        <w:r>
          <w:fldChar w:fldCharType="separate"/>
        </w:r>
        <w:r w:rsidR="002C2913">
          <w:rPr>
            <w:noProof/>
          </w:rPr>
          <w:t>5</w:t>
        </w:r>
        <w:r>
          <w:rPr>
            <w:noProof/>
          </w:rPr>
          <w:fldChar w:fldCharType="end"/>
        </w:r>
        <w:r>
          <w:t xml:space="preserve"> | </w:t>
        </w:r>
        <w:r>
          <w:rPr>
            <w:color w:val="7F7F7F" w:themeColor="background1" w:themeShade="7F"/>
            <w:spacing w:val="60"/>
          </w:rPr>
          <w:t>Page</w:t>
        </w:r>
      </w:p>
    </w:sdtContent>
  </w:sdt>
  <w:p w14:paraId="373F5998" w14:textId="77777777" w:rsidR="00553513" w:rsidRDefault="0055351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263E64" w14:textId="77777777" w:rsidR="00D514E7" w:rsidRDefault="00D514E7" w:rsidP="002022F7">
      <w:pPr>
        <w:spacing w:after="0" w:line="240" w:lineRule="auto"/>
      </w:pPr>
      <w:r>
        <w:separator/>
      </w:r>
    </w:p>
  </w:footnote>
  <w:footnote w:type="continuationSeparator" w:id="0">
    <w:p w14:paraId="4E686CDA" w14:textId="77777777" w:rsidR="00D514E7" w:rsidRDefault="00D514E7" w:rsidP="002022F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BEF72B" w14:textId="77777777" w:rsidR="00553513" w:rsidRDefault="00553513" w:rsidP="002022F7">
    <w:pPr>
      <w:pStyle w:val="Header"/>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F4C2F"/>
    <w:multiLevelType w:val="hybridMultilevel"/>
    <w:tmpl w:val="10C60172"/>
    <w:lvl w:ilvl="0" w:tplc="D8246D3E">
      <w:start w:val="1"/>
      <w:numFmt w:val="decimal"/>
      <w:lvlText w:val="%1)"/>
      <w:lvlJc w:val="left"/>
      <w:pPr>
        <w:ind w:left="720" w:hanging="360"/>
      </w:pPr>
      <w:rPr>
        <w:rFonts w:hint="default"/>
        <w:b w:val="0"/>
      </w:rPr>
    </w:lvl>
    <w:lvl w:ilvl="1" w:tplc="0D14F706">
      <w:start w:val="1"/>
      <w:numFmt w:val="lowerLetter"/>
      <w:lvlText w:val="%2."/>
      <w:lvlJc w:val="left"/>
      <w:pPr>
        <w:ind w:left="1440" w:hanging="360"/>
      </w:pPr>
      <w:rPr>
        <w:rFonts w:asciiTheme="minorHAnsi" w:hAnsiTheme="minorHAnsi" w:cstheme="minorHAnsi" w:hint="default"/>
        <w:sz w:val="22"/>
        <w:szCs w:val="22"/>
      </w:rPr>
    </w:lvl>
    <w:lvl w:ilvl="2" w:tplc="A1165B2A">
      <w:start w:val="1"/>
      <w:numFmt w:val="lowerRoman"/>
      <w:lvlText w:val="%3."/>
      <w:lvlJc w:val="right"/>
      <w:pPr>
        <w:ind w:left="2160" w:hanging="180"/>
      </w:pPr>
      <w:rPr>
        <w:rFonts w:asciiTheme="minorHAnsi" w:hAnsiTheme="minorHAnsi" w:cstheme="minorHAnsi" w:hint="default"/>
      </w:r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99F5674"/>
    <w:multiLevelType w:val="hybridMultilevel"/>
    <w:tmpl w:val="096AA828"/>
    <w:lvl w:ilvl="0" w:tplc="7392229E">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0BDA57C6"/>
    <w:multiLevelType w:val="hybridMultilevel"/>
    <w:tmpl w:val="406AA89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nsid w:val="1727666D"/>
    <w:multiLevelType w:val="hybridMultilevel"/>
    <w:tmpl w:val="715A206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C0B1994"/>
    <w:multiLevelType w:val="hybridMultilevel"/>
    <w:tmpl w:val="6FAEE220"/>
    <w:lvl w:ilvl="0" w:tplc="7392229E">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22914BC4"/>
    <w:multiLevelType w:val="hybridMultilevel"/>
    <w:tmpl w:val="052CA7AC"/>
    <w:lvl w:ilvl="0" w:tplc="7392229E">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22EB39A8"/>
    <w:multiLevelType w:val="hybridMultilevel"/>
    <w:tmpl w:val="2E1A1FA2"/>
    <w:lvl w:ilvl="0" w:tplc="EB44344C">
      <w:start w:val="1"/>
      <w:numFmt w:val="upperRoman"/>
      <w:pStyle w:val="Heading3"/>
      <w:lvlText w:val="%1."/>
      <w:lvlJc w:val="righ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274A6B51"/>
    <w:multiLevelType w:val="hybridMultilevel"/>
    <w:tmpl w:val="DB4220F6"/>
    <w:lvl w:ilvl="0" w:tplc="7392229E">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2B632008"/>
    <w:multiLevelType w:val="hybridMultilevel"/>
    <w:tmpl w:val="6FAEE220"/>
    <w:lvl w:ilvl="0" w:tplc="7392229E">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2BF20D92"/>
    <w:multiLevelType w:val="hybridMultilevel"/>
    <w:tmpl w:val="8D9876C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
    <w:nsid w:val="30433028"/>
    <w:multiLevelType w:val="hybridMultilevel"/>
    <w:tmpl w:val="50C2A2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9EC5242"/>
    <w:multiLevelType w:val="hybridMultilevel"/>
    <w:tmpl w:val="96A6E26C"/>
    <w:lvl w:ilvl="0" w:tplc="7392229E">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3B6F449C"/>
    <w:multiLevelType w:val="hybridMultilevel"/>
    <w:tmpl w:val="B97E9A8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3C524491"/>
    <w:multiLevelType w:val="hybridMultilevel"/>
    <w:tmpl w:val="6FAEE220"/>
    <w:lvl w:ilvl="0" w:tplc="7392229E">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42E10556"/>
    <w:multiLevelType w:val="hybridMultilevel"/>
    <w:tmpl w:val="6CBE1744"/>
    <w:lvl w:ilvl="0" w:tplc="7392229E">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437348A9"/>
    <w:multiLevelType w:val="hybridMultilevel"/>
    <w:tmpl w:val="4F247BD8"/>
    <w:lvl w:ilvl="0" w:tplc="9B2A4AD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46D05D5E"/>
    <w:multiLevelType w:val="hybridMultilevel"/>
    <w:tmpl w:val="BCE2D018"/>
    <w:lvl w:ilvl="0" w:tplc="CDBA0A3A">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7">
    <w:nsid w:val="4ACD5960"/>
    <w:multiLevelType w:val="hybridMultilevel"/>
    <w:tmpl w:val="C652ACCA"/>
    <w:lvl w:ilvl="0" w:tplc="10090013">
      <w:start w:val="1"/>
      <w:numFmt w:val="upperRoman"/>
      <w:lvlText w:val="%1."/>
      <w:lvlJc w:val="righ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nsid w:val="51CA7935"/>
    <w:multiLevelType w:val="hybridMultilevel"/>
    <w:tmpl w:val="783066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5BBC03F7"/>
    <w:multiLevelType w:val="hybridMultilevel"/>
    <w:tmpl w:val="6748B4E0"/>
    <w:lvl w:ilvl="0" w:tplc="B22A8AAC">
      <w:start w:val="1"/>
      <w:numFmt w:val="decimal"/>
      <w:lvlText w:val="%1)"/>
      <w:lvlJc w:val="left"/>
      <w:pPr>
        <w:ind w:left="1778" w:hanging="360"/>
      </w:pPr>
      <w:rPr>
        <w:rFonts w:hint="default"/>
      </w:rPr>
    </w:lvl>
    <w:lvl w:ilvl="1" w:tplc="10090019">
      <w:start w:val="1"/>
      <w:numFmt w:val="lowerLetter"/>
      <w:lvlText w:val="%2."/>
      <w:lvlJc w:val="left"/>
      <w:pPr>
        <w:ind w:left="2498" w:hanging="360"/>
      </w:pPr>
    </w:lvl>
    <w:lvl w:ilvl="2" w:tplc="1009001B">
      <w:start w:val="1"/>
      <w:numFmt w:val="lowerRoman"/>
      <w:lvlText w:val="%3."/>
      <w:lvlJc w:val="right"/>
      <w:pPr>
        <w:ind w:left="3218" w:hanging="180"/>
      </w:pPr>
    </w:lvl>
    <w:lvl w:ilvl="3" w:tplc="1009000F" w:tentative="1">
      <w:start w:val="1"/>
      <w:numFmt w:val="decimal"/>
      <w:lvlText w:val="%4."/>
      <w:lvlJc w:val="left"/>
      <w:pPr>
        <w:ind w:left="3938" w:hanging="360"/>
      </w:pPr>
    </w:lvl>
    <w:lvl w:ilvl="4" w:tplc="10090019" w:tentative="1">
      <w:start w:val="1"/>
      <w:numFmt w:val="lowerLetter"/>
      <w:lvlText w:val="%5."/>
      <w:lvlJc w:val="left"/>
      <w:pPr>
        <w:ind w:left="4658" w:hanging="360"/>
      </w:pPr>
    </w:lvl>
    <w:lvl w:ilvl="5" w:tplc="1009001B" w:tentative="1">
      <w:start w:val="1"/>
      <w:numFmt w:val="lowerRoman"/>
      <w:lvlText w:val="%6."/>
      <w:lvlJc w:val="right"/>
      <w:pPr>
        <w:ind w:left="5378" w:hanging="180"/>
      </w:pPr>
    </w:lvl>
    <w:lvl w:ilvl="6" w:tplc="1009000F" w:tentative="1">
      <w:start w:val="1"/>
      <w:numFmt w:val="decimal"/>
      <w:lvlText w:val="%7."/>
      <w:lvlJc w:val="left"/>
      <w:pPr>
        <w:ind w:left="6098" w:hanging="360"/>
      </w:pPr>
    </w:lvl>
    <w:lvl w:ilvl="7" w:tplc="10090019" w:tentative="1">
      <w:start w:val="1"/>
      <w:numFmt w:val="lowerLetter"/>
      <w:lvlText w:val="%8."/>
      <w:lvlJc w:val="left"/>
      <w:pPr>
        <w:ind w:left="6818" w:hanging="360"/>
      </w:pPr>
    </w:lvl>
    <w:lvl w:ilvl="8" w:tplc="1009001B" w:tentative="1">
      <w:start w:val="1"/>
      <w:numFmt w:val="lowerRoman"/>
      <w:lvlText w:val="%9."/>
      <w:lvlJc w:val="right"/>
      <w:pPr>
        <w:ind w:left="7538" w:hanging="180"/>
      </w:pPr>
    </w:lvl>
  </w:abstractNum>
  <w:abstractNum w:abstractNumId="20">
    <w:nsid w:val="5D4B5610"/>
    <w:multiLevelType w:val="hybridMultilevel"/>
    <w:tmpl w:val="BB80B1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2275044"/>
    <w:multiLevelType w:val="hybridMultilevel"/>
    <w:tmpl w:val="20A23AD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2">
    <w:nsid w:val="6E755586"/>
    <w:multiLevelType w:val="hybridMultilevel"/>
    <w:tmpl w:val="655E3E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70A942C7"/>
    <w:multiLevelType w:val="hybridMultilevel"/>
    <w:tmpl w:val="6B64470A"/>
    <w:lvl w:ilvl="0" w:tplc="7392229E">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nsid w:val="722957BC"/>
    <w:multiLevelType w:val="hybridMultilevel"/>
    <w:tmpl w:val="6FAEE220"/>
    <w:lvl w:ilvl="0" w:tplc="7392229E">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nsid w:val="76526986"/>
    <w:multiLevelType w:val="hybridMultilevel"/>
    <w:tmpl w:val="9F6EDD6A"/>
    <w:lvl w:ilvl="0" w:tplc="4E849116">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6">
    <w:nsid w:val="7B0F3C2C"/>
    <w:multiLevelType w:val="hybridMultilevel"/>
    <w:tmpl w:val="C652ACCA"/>
    <w:lvl w:ilvl="0" w:tplc="10090013">
      <w:start w:val="1"/>
      <w:numFmt w:val="upperRoman"/>
      <w:lvlText w:val="%1."/>
      <w:lvlJc w:val="righ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 w:numId="2">
    <w:abstractNumId w:val="6"/>
  </w:num>
  <w:num w:numId="3">
    <w:abstractNumId w:val="12"/>
  </w:num>
  <w:num w:numId="4">
    <w:abstractNumId w:val="9"/>
  </w:num>
  <w:num w:numId="5">
    <w:abstractNumId w:val="17"/>
  </w:num>
  <w:num w:numId="6">
    <w:abstractNumId w:val="26"/>
  </w:num>
  <w:num w:numId="7">
    <w:abstractNumId w:val="19"/>
  </w:num>
  <w:num w:numId="8">
    <w:abstractNumId w:val="5"/>
  </w:num>
  <w:num w:numId="9">
    <w:abstractNumId w:val="2"/>
  </w:num>
  <w:num w:numId="10">
    <w:abstractNumId w:val="21"/>
  </w:num>
  <w:num w:numId="11">
    <w:abstractNumId w:val="7"/>
  </w:num>
  <w:num w:numId="12">
    <w:abstractNumId w:val="25"/>
  </w:num>
  <w:num w:numId="13">
    <w:abstractNumId w:val="16"/>
  </w:num>
  <w:num w:numId="14">
    <w:abstractNumId w:val="13"/>
  </w:num>
  <w:num w:numId="15">
    <w:abstractNumId w:val="24"/>
  </w:num>
  <w:num w:numId="16">
    <w:abstractNumId w:val="14"/>
  </w:num>
  <w:num w:numId="17">
    <w:abstractNumId w:val="1"/>
  </w:num>
  <w:num w:numId="18">
    <w:abstractNumId w:val="4"/>
  </w:num>
  <w:num w:numId="19">
    <w:abstractNumId w:val="22"/>
  </w:num>
  <w:num w:numId="20">
    <w:abstractNumId w:val="18"/>
  </w:num>
  <w:num w:numId="21">
    <w:abstractNumId w:val="10"/>
  </w:num>
  <w:num w:numId="22">
    <w:abstractNumId w:val="8"/>
  </w:num>
  <w:num w:numId="23">
    <w:abstractNumId w:val="23"/>
  </w:num>
  <w:num w:numId="24">
    <w:abstractNumId w:val="11"/>
  </w:num>
  <w:num w:numId="25">
    <w:abstractNumId w:val="15"/>
  </w:num>
  <w:num w:numId="26">
    <w:abstractNumId w:val="20"/>
  </w:num>
  <w:num w:numId="27">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auren">
    <w15:presenceInfo w15:providerId="None" w15:userId="Laur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161"/>
    <w:rsid w:val="00002A3F"/>
    <w:rsid w:val="00003C88"/>
    <w:rsid w:val="00007B47"/>
    <w:rsid w:val="00007BAF"/>
    <w:rsid w:val="00011F11"/>
    <w:rsid w:val="0001237E"/>
    <w:rsid w:val="000129F9"/>
    <w:rsid w:val="000235C3"/>
    <w:rsid w:val="00024DEC"/>
    <w:rsid w:val="00026297"/>
    <w:rsid w:val="0003704E"/>
    <w:rsid w:val="00041374"/>
    <w:rsid w:val="00045BEC"/>
    <w:rsid w:val="00045C01"/>
    <w:rsid w:val="000566AB"/>
    <w:rsid w:val="0005733E"/>
    <w:rsid w:val="00071F5C"/>
    <w:rsid w:val="00075161"/>
    <w:rsid w:val="00082A18"/>
    <w:rsid w:val="000853A5"/>
    <w:rsid w:val="00085940"/>
    <w:rsid w:val="00085C54"/>
    <w:rsid w:val="00087257"/>
    <w:rsid w:val="00091C6D"/>
    <w:rsid w:val="00096772"/>
    <w:rsid w:val="00097083"/>
    <w:rsid w:val="000A1B56"/>
    <w:rsid w:val="000A5F3A"/>
    <w:rsid w:val="000B570F"/>
    <w:rsid w:val="000C32B1"/>
    <w:rsid w:val="000C48AD"/>
    <w:rsid w:val="000D3B18"/>
    <w:rsid w:val="000D6E07"/>
    <w:rsid w:val="000F46F1"/>
    <w:rsid w:val="000F4BD4"/>
    <w:rsid w:val="000F530D"/>
    <w:rsid w:val="000F7628"/>
    <w:rsid w:val="00101029"/>
    <w:rsid w:val="00107B13"/>
    <w:rsid w:val="0011306A"/>
    <w:rsid w:val="00113761"/>
    <w:rsid w:val="0012343A"/>
    <w:rsid w:val="00123504"/>
    <w:rsid w:val="00141988"/>
    <w:rsid w:val="00162FB0"/>
    <w:rsid w:val="00164497"/>
    <w:rsid w:val="00173A29"/>
    <w:rsid w:val="00174676"/>
    <w:rsid w:val="00176B9A"/>
    <w:rsid w:val="0018188E"/>
    <w:rsid w:val="00183463"/>
    <w:rsid w:val="0019151E"/>
    <w:rsid w:val="00192856"/>
    <w:rsid w:val="00197BC6"/>
    <w:rsid w:val="001B0EE9"/>
    <w:rsid w:val="001B22CA"/>
    <w:rsid w:val="001B362F"/>
    <w:rsid w:val="001B4F46"/>
    <w:rsid w:val="001C4731"/>
    <w:rsid w:val="001E230C"/>
    <w:rsid w:val="001F3B91"/>
    <w:rsid w:val="002022F7"/>
    <w:rsid w:val="00205A30"/>
    <w:rsid w:val="002070D2"/>
    <w:rsid w:val="00211E03"/>
    <w:rsid w:val="00220AFE"/>
    <w:rsid w:val="0022277F"/>
    <w:rsid w:val="00223A8F"/>
    <w:rsid w:val="002329CB"/>
    <w:rsid w:val="00253F54"/>
    <w:rsid w:val="00256A05"/>
    <w:rsid w:val="0026368E"/>
    <w:rsid w:val="002724F3"/>
    <w:rsid w:val="00273137"/>
    <w:rsid w:val="00274605"/>
    <w:rsid w:val="00281B72"/>
    <w:rsid w:val="002928A8"/>
    <w:rsid w:val="002963E5"/>
    <w:rsid w:val="002A1BFE"/>
    <w:rsid w:val="002A4F77"/>
    <w:rsid w:val="002B1091"/>
    <w:rsid w:val="002B1AE2"/>
    <w:rsid w:val="002C0E5C"/>
    <w:rsid w:val="002C26D4"/>
    <w:rsid w:val="002C2913"/>
    <w:rsid w:val="002D202D"/>
    <w:rsid w:val="002D3D02"/>
    <w:rsid w:val="002D4548"/>
    <w:rsid w:val="002E10E3"/>
    <w:rsid w:val="002E1855"/>
    <w:rsid w:val="002E3B99"/>
    <w:rsid w:val="002E6750"/>
    <w:rsid w:val="002E7750"/>
    <w:rsid w:val="002F1112"/>
    <w:rsid w:val="002F18AE"/>
    <w:rsid w:val="002F1D76"/>
    <w:rsid w:val="002F3DB6"/>
    <w:rsid w:val="002F52A4"/>
    <w:rsid w:val="002F5750"/>
    <w:rsid w:val="002F66DC"/>
    <w:rsid w:val="002F7CC9"/>
    <w:rsid w:val="00301F03"/>
    <w:rsid w:val="00305C04"/>
    <w:rsid w:val="0031581D"/>
    <w:rsid w:val="003164E0"/>
    <w:rsid w:val="00316F57"/>
    <w:rsid w:val="0032530C"/>
    <w:rsid w:val="003360BA"/>
    <w:rsid w:val="00337351"/>
    <w:rsid w:val="003400C3"/>
    <w:rsid w:val="00341282"/>
    <w:rsid w:val="0035371F"/>
    <w:rsid w:val="003552C8"/>
    <w:rsid w:val="003712E7"/>
    <w:rsid w:val="00372759"/>
    <w:rsid w:val="00373555"/>
    <w:rsid w:val="00377FC1"/>
    <w:rsid w:val="003805EC"/>
    <w:rsid w:val="003828F8"/>
    <w:rsid w:val="00383E39"/>
    <w:rsid w:val="00393249"/>
    <w:rsid w:val="003965C4"/>
    <w:rsid w:val="0039665A"/>
    <w:rsid w:val="003A24E8"/>
    <w:rsid w:val="003A4979"/>
    <w:rsid w:val="003A595F"/>
    <w:rsid w:val="003A66DD"/>
    <w:rsid w:val="003A70CB"/>
    <w:rsid w:val="003C05FE"/>
    <w:rsid w:val="003C2146"/>
    <w:rsid w:val="003C28FA"/>
    <w:rsid w:val="003D1706"/>
    <w:rsid w:val="003E17CB"/>
    <w:rsid w:val="003F22CF"/>
    <w:rsid w:val="003F3504"/>
    <w:rsid w:val="003F48F9"/>
    <w:rsid w:val="003F6641"/>
    <w:rsid w:val="00405BBE"/>
    <w:rsid w:val="00412CA2"/>
    <w:rsid w:val="00420243"/>
    <w:rsid w:val="00420BDF"/>
    <w:rsid w:val="00424AE6"/>
    <w:rsid w:val="00431D18"/>
    <w:rsid w:val="00432047"/>
    <w:rsid w:val="00440287"/>
    <w:rsid w:val="00441CDF"/>
    <w:rsid w:val="00445ACA"/>
    <w:rsid w:val="0045748E"/>
    <w:rsid w:val="00460C29"/>
    <w:rsid w:val="00471025"/>
    <w:rsid w:val="004726DC"/>
    <w:rsid w:val="004736C3"/>
    <w:rsid w:val="00487F71"/>
    <w:rsid w:val="004969A1"/>
    <w:rsid w:val="004A4C0F"/>
    <w:rsid w:val="004B189D"/>
    <w:rsid w:val="004B1B56"/>
    <w:rsid w:val="004B26AE"/>
    <w:rsid w:val="004B3EA4"/>
    <w:rsid w:val="004B63F3"/>
    <w:rsid w:val="004B67EE"/>
    <w:rsid w:val="004C4A53"/>
    <w:rsid w:val="004C6867"/>
    <w:rsid w:val="004D1AE3"/>
    <w:rsid w:val="004D21C5"/>
    <w:rsid w:val="004D55D8"/>
    <w:rsid w:val="004E4830"/>
    <w:rsid w:val="004F3FD1"/>
    <w:rsid w:val="004F40F6"/>
    <w:rsid w:val="00510400"/>
    <w:rsid w:val="005127B2"/>
    <w:rsid w:val="005200F5"/>
    <w:rsid w:val="00521951"/>
    <w:rsid w:val="0054084B"/>
    <w:rsid w:val="00544350"/>
    <w:rsid w:val="00550FB4"/>
    <w:rsid w:val="00551491"/>
    <w:rsid w:val="00553513"/>
    <w:rsid w:val="00555B1D"/>
    <w:rsid w:val="0056017E"/>
    <w:rsid w:val="005664CB"/>
    <w:rsid w:val="005667CA"/>
    <w:rsid w:val="005704EF"/>
    <w:rsid w:val="00574E02"/>
    <w:rsid w:val="005840CF"/>
    <w:rsid w:val="0058424F"/>
    <w:rsid w:val="005844DC"/>
    <w:rsid w:val="00587681"/>
    <w:rsid w:val="00587827"/>
    <w:rsid w:val="00592FAA"/>
    <w:rsid w:val="00596E24"/>
    <w:rsid w:val="005A0CAC"/>
    <w:rsid w:val="005A293B"/>
    <w:rsid w:val="005A633B"/>
    <w:rsid w:val="005B5218"/>
    <w:rsid w:val="005C6E3B"/>
    <w:rsid w:val="005D29F6"/>
    <w:rsid w:val="005D3BC5"/>
    <w:rsid w:val="005E3FBB"/>
    <w:rsid w:val="005F0385"/>
    <w:rsid w:val="005F0D10"/>
    <w:rsid w:val="005F3682"/>
    <w:rsid w:val="005F3CB1"/>
    <w:rsid w:val="005F7723"/>
    <w:rsid w:val="005F7C1D"/>
    <w:rsid w:val="00600330"/>
    <w:rsid w:val="006033F5"/>
    <w:rsid w:val="00610188"/>
    <w:rsid w:val="006114E3"/>
    <w:rsid w:val="0061644D"/>
    <w:rsid w:val="00624599"/>
    <w:rsid w:val="006274AF"/>
    <w:rsid w:val="00633B2F"/>
    <w:rsid w:val="006622AF"/>
    <w:rsid w:val="006627D4"/>
    <w:rsid w:val="00665DCD"/>
    <w:rsid w:val="0067304C"/>
    <w:rsid w:val="0068251A"/>
    <w:rsid w:val="00686471"/>
    <w:rsid w:val="006A02FA"/>
    <w:rsid w:val="006A4398"/>
    <w:rsid w:val="006A6712"/>
    <w:rsid w:val="006C1EF8"/>
    <w:rsid w:val="006C38F0"/>
    <w:rsid w:val="006C3F40"/>
    <w:rsid w:val="006C4870"/>
    <w:rsid w:val="006C66FC"/>
    <w:rsid w:val="006E5644"/>
    <w:rsid w:val="006E6E21"/>
    <w:rsid w:val="006F0044"/>
    <w:rsid w:val="0071440C"/>
    <w:rsid w:val="00714C78"/>
    <w:rsid w:val="00715F5C"/>
    <w:rsid w:val="00720D68"/>
    <w:rsid w:val="00720EBD"/>
    <w:rsid w:val="00722A22"/>
    <w:rsid w:val="0073615C"/>
    <w:rsid w:val="00740543"/>
    <w:rsid w:val="00744E7C"/>
    <w:rsid w:val="00753A20"/>
    <w:rsid w:val="00753C66"/>
    <w:rsid w:val="0076317F"/>
    <w:rsid w:val="00771F48"/>
    <w:rsid w:val="00782ADC"/>
    <w:rsid w:val="00784D1D"/>
    <w:rsid w:val="00796BE6"/>
    <w:rsid w:val="007B01F5"/>
    <w:rsid w:val="007B62D7"/>
    <w:rsid w:val="007C399F"/>
    <w:rsid w:val="007D053A"/>
    <w:rsid w:val="007D1770"/>
    <w:rsid w:val="007E58F6"/>
    <w:rsid w:val="007E5B61"/>
    <w:rsid w:val="007F6912"/>
    <w:rsid w:val="007F7530"/>
    <w:rsid w:val="007F7676"/>
    <w:rsid w:val="0080384A"/>
    <w:rsid w:val="00803F36"/>
    <w:rsid w:val="00811B9E"/>
    <w:rsid w:val="00820C25"/>
    <w:rsid w:val="0082208D"/>
    <w:rsid w:val="008270BF"/>
    <w:rsid w:val="008313E0"/>
    <w:rsid w:val="008370B9"/>
    <w:rsid w:val="00837F19"/>
    <w:rsid w:val="00844533"/>
    <w:rsid w:val="00851812"/>
    <w:rsid w:val="00860979"/>
    <w:rsid w:val="0086179C"/>
    <w:rsid w:val="00876628"/>
    <w:rsid w:val="00880FA4"/>
    <w:rsid w:val="0088794C"/>
    <w:rsid w:val="00890E98"/>
    <w:rsid w:val="00895A96"/>
    <w:rsid w:val="008975A3"/>
    <w:rsid w:val="0089763D"/>
    <w:rsid w:val="00897A38"/>
    <w:rsid w:val="008A3885"/>
    <w:rsid w:val="008A74A2"/>
    <w:rsid w:val="008B50ED"/>
    <w:rsid w:val="008B6891"/>
    <w:rsid w:val="008B6924"/>
    <w:rsid w:val="008C05A7"/>
    <w:rsid w:val="008C33CA"/>
    <w:rsid w:val="008E14F5"/>
    <w:rsid w:val="008E4284"/>
    <w:rsid w:val="008F1278"/>
    <w:rsid w:val="008F59BF"/>
    <w:rsid w:val="00906ED3"/>
    <w:rsid w:val="00910589"/>
    <w:rsid w:val="00911BC8"/>
    <w:rsid w:val="00912025"/>
    <w:rsid w:val="00915EE0"/>
    <w:rsid w:val="00917F7E"/>
    <w:rsid w:val="00923101"/>
    <w:rsid w:val="00930113"/>
    <w:rsid w:val="009323FA"/>
    <w:rsid w:val="00934D79"/>
    <w:rsid w:val="0094381A"/>
    <w:rsid w:val="00944203"/>
    <w:rsid w:val="009535DF"/>
    <w:rsid w:val="00954DFB"/>
    <w:rsid w:val="00954ED1"/>
    <w:rsid w:val="00957119"/>
    <w:rsid w:val="00960D8E"/>
    <w:rsid w:val="009654FC"/>
    <w:rsid w:val="00970BB6"/>
    <w:rsid w:val="00972561"/>
    <w:rsid w:val="00977C38"/>
    <w:rsid w:val="00981248"/>
    <w:rsid w:val="00984D74"/>
    <w:rsid w:val="00986DAF"/>
    <w:rsid w:val="009A5EA2"/>
    <w:rsid w:val="009A665D"/>
    <w:rsid w:val="009A762B"/>
    <w:rsid w:val="009B3831"/>
    <w:rsid w:val="009C04AF"/>
    <w:rsid w:val="009D36BA"/>
    <w:rsid w:val="009D5C32"/>
    <w:rsid w:val="009E0A04"/>
    <w:rsid w:val="009E19AE"/>
    <w:rsid w:val="009F2B42"/>
    <w:rsid w:val="009F743A"/>
    <w:rsid w:val="00A03EB1"/>
    <w:rsid w:val="00A0539D"/>
    <w:rsid w:val="00A05C74"/>
    <w:rsid w:val="00A14A22"/>
    <w:rsid w:val="00A15843"/>
    <w:rsid w:val="00A3563E"/>
    <w:rsid w:val="00A42C36"/>
    <w:rsid w:val="00A52740"/>
    <w:rsid w:val="00A55435"/>
    <w:rsid w:val="00A64068"/>
    <w:rsid w:val="00A66FFF"/>
    <w:rsid w:val="00A74FBF"/>
    <w:rsid w:val="00A84657"/>
    <w:rsid w:val="00A858C3"/>
    <w:rsid w:val="00A93EB2"/>
    <w:rsid w:val="00A9682C"/>
    <w:rsid w:val="00AA149E"/>
    <w:rsid w:val="00AA5D02"/>
    <w:rsid w:val="00AA6076"/>
    <w:rsid w:val="00AB59F5"/>
    <w:rsid w:val="00AB6F4D"/>
    <w:rsid w:val="00AB77E6"/>
    <w:rsid w:val="00AC69D9"/>
    <w:rsid w:val="00AD7B3D"/>
    <w:rsid w:val="00AD7D7E"/>
    <w:rsid w:val="00AE046A"/>
    <w:rsid w:val="00AE2EBD"/>
    <w:rsid w:val="00AE391A"/>
    <w:rsid w:val="00AE418D"/>
    <w:rsid w:val="00AE443C"/>
    <w:rsid w:val="00AE71A5"/>
    <w:rsid w:val="00AF017B"/>
    <w:rsid w:val="00AF1A51"/>
    <w:rsid w:val="00AF1D30"/>
    <w:rsid w:val="00AF383A"/>
    <w:rsid w:val="00B04193"/>
    <w:rsid w:val="00B12872"/>
    <w:rsid w:val="00B13915"/>
    <w:rsid w:val="00B1627A"/>
    <w:rsid w:val="00B31E7C"/>
    <w:rsid w:val="00B43C52"/>
    <w:rsid w:val="00B47DD9"/>
    <w:rsid w:val="00B645A2"/>
    <w:rsid w:val="00B74932"/>
    <w:rsid w:val="00B82604"/>
    <w:rsid w:val="00B85D1A"/>
    <w:rsid w:val="00B87735"/>
    <w:rsid w:val="00BA4E72"/>
    <w:rsid w:val="00BA6C2E"/>
    <w:rsid w:val="00BC4B52"/>
    <w:rsid w:val="00BC6A06"/>
    <w:rsid w:val="00BD0792"/>
    <w:rsid w:val="00BD3BE3"/>
    <w:rsid w:val="00BD5AB9"/>
    <w:rsid w:val="00BE015D"/>
    <w:rsid w:val="00BF0187"/>
    <w:rsid w:val="00BF4C19"/>
    <w:rsid w:val="00BF6277"/>
    <w:rsid w:val="00BF7B1D"/>
    <w:rsid w:val="00C077B5"/>
    <w:rsid w:val="00C11729"/>
    <w:rsid w:val="00C3145C"/>
    <w:rsid w:val="00C31BAC"/>
    <w:rsid w:val="00C35DC3"/>
    <w:rsid w:val="00C442EA"/>
    <w:rsid w:val="00C44EA8"/>
    <w:rsid w:val="00C5292A"/>
    <w:rsid w:val="00C5762A"/>
    <w:rsid w:val="00C64B97"/>
    <w:rsid w:val="00C66798"/>
    <w:rsid w:val="00C717F4"/>
    <w:rsid w:val="00C97903"/>
    <w:rsid w:val="00C97931"/>
    <w:rsid w:val="00CA0756"/>
    <w:rsid w:val="00CC6D3A"/>
    <w:rsid w:val="00CD48C8"/>
    <w:rsid w:val="00CD5D19"/>
    <w:rsid w:val="00CF52A2"/>
    <w:rsid w:val="00CF79C8"/>
    <w:rsid w:val="00D05851"/>
    <w:rsid w:val="00D107D0"/>
    <w:rsid w:val="00D20380"/>
    <w:rsid w:val="00D20658"/>
    <w:rsid w:val="00D20E91"/>
    <w:rsid w:val="00D23CF0"/>
    <w:rsid w:val="00D328BE"/>
    <w:rsid w:val="00D33B7D"/>
    <w:rsid w:val="00D35391"/>
    <w:rsid w:val="00D35514"/>
    <w:rsid w:val="00D469A8"/>
    <w:rsid w:val="00D470E5"/>
    <w:rsid w:val="00D51002"/>
    <w:rsid w:val="00D514E7"/>
    <w:rsid w:val="00D54F6E"/>
    <w:rsid w:val="00D624F3"/>
    <w:rsid w:val="00D6616C"/>
    <w:rsid w:val="00D6696A"/>
    <w:rsid w:val="00D70837"/>
    <w:rsid w:val="00D873D9"/>
    <w:rsid w:val="00D8772E"/>
    <w:rsid w:val="00D90493"/>
    <w:rsid w:val="00D974F5"/>
    <w:rsid w:val="00DB00B0"/>
    <w:rsid w:val="00DB0549"/>
    <w:rsid w:val="00DC0230"/>
    <w:rsid w:val="00DC5508"/>
    <w:rsid w:val="00DD0797"/>
    <w:rsid w:val="00DD1313"/>
    <w:rsid w:val="00DD27AA"/>
    <w:rsid w:val="00DD36E1"/>
    <w:rsid w:val="00DD5805"/>
    <w:rsid w:val="00DE0F2A"/>
    <w:rsid w:val="00DE3BF5"/>
    <w:rsid w:val="00DE7185"/>
    <w:rsid w:val="00DF0F56"/>
    <w:rsid w:val="00DF5FF9"/>
    <w:rsid w:val="00DF7BFA"/>
    <w:rsid w:val="00DF7FF4"/>
    <w:rsid w:val="00E01A7F"/>
    <w:rsid w:val="00E032F5"/>
    <w:rsid w:val="00E06D66"/>
    <w:rsid w:val="00E12D8A"/>
    <w:rsid w:val="00E136CD"/>
    <w:rsid w:val="00E34C12"/>
    <w:rsid w:val="00E36672"/>
    <w:rsid w:val="00E428A9"/>
    <w:rsid w:val="00E5019A"/>
    <w:rsid w:val="00E5563F"/>
    <w:rsid w:val="00E56D47"/>
    <w:rsid w:val="00E63C0E"/>
    <w:rsid w:val="00E66364"/>
    <w:rsid w:val="00E66371"/>
    <w:rsid w:val="00E830BC"/>
    <w:rsid w:val="00E91B1B"/>
    <w:rsid w:val="00E9753A"/>
    <w:rsid w:val="00EA140E"/>
    <w:rsid w:val="00EA2A9D"/>
    <w:rsid w:val="00EC22DD"/>
    <w:rsid w:val="00EC3ABC"/>
    <w:rsid w:val="00EC59AB"/>
    <w:rsid w:val="00ED00E9"/>
    <w:rsid w:val="00ED1A0F"/>
    <w:rsid w:val="00ED60D3"/>
    <w:rsid w:val="00ED6CDC"/>
    <w:rsid w:val="00ED76BE"/>
    <w:rsid w:val="00EE1205"/>
    <w:rsid w:val="00EE4475"/>
    <w:rsid w:val="00EE63ED"/>
    <w:rsid w:val="00EF30B3"/>
    <w:rsid w:val="00EF3332"/>
    <w:rsid w:val="00F0709C"/>
    <w:rsid w:val="00F157D3"/>
    <w:rsid w:val="00F15B3D"/>
    <w:rsid w:val="00F15C2C"/>
    <w:rsid w:val="00F164AB"/>
    <w:rsid w:val="00F21601"/>
    <w:rsid w:val="00F24D27"/>
    <w:rsid w:val="00F276E6"/>
    <w:rsid w:val="00F33ED3"/>
    <w:rsid w:val="00F50893"/>
    <w:rsid w:val="00F5556C"/>
    <w:rsid w:val="00F85725"/>
    <w:rsid w:val="00F8642B"/>
    <w:rsid w:val="00FA6B9A"/>
    <w:rsid w:val="00FA7457"/>
    <w:rsid w:val="00FB0DED"/>
    <w:rsid w:val="00FB1C7F"/>
    <w:rsid w:val="00FE2B5C"/>
    <w:rsid w:val="00FE6ED2"/>
    <w:rsid w:val="00FF29AA"/>
    <w:rsid w:val="00FF2C13"/>
  </w:rsids>
  <m:mathPr>
    <m:mathFont m:val="Cambria Math"/>
    <m:brkBin m:val="before"/>
    <m:brkBinSub m:val="--"/>
    <m:smallFrac m:val="0"/>
    <m:dispDef/>
    <m:lMargin m:val="0"/>
    <m:rMargin m:val="0"/>
    <m:defJc m:val="centerGroup"/>
    <m:wrapIndent m:val="1440"/>
    <m:intLim m:val="subSup"/>
    <m:naryLim m:val="undOvr"/>
  </m:mathPr>
  <w:themeFontLang w:val="en-CA"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093F7"/>
  <w15:chartTrackingRefBased/>
  <w15:docId w15:val="{00294111-F01C-4384-A75E-9CB67A8A4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01F5"/>
    <w:pPr>
      <w:keepNext/>
      <w:keepLines/>
      <w:spacing w:before="240" w:after="0"/>
      <w:outlineLvl w:val="0"/>
    </w:pPr>
    <w:rPr>
      <w:rFonts w:asciiTheme="majorHAnsi" w:eastAsiaTheme="majorEastAsia" w:hAnsiTheme="majorHAnsi" w:cstheme="majorBidi"/>
      <w:b/>
      <w:color w:val="0D0D0D" w:themeColor="text1" w:themeTint="F2"/>
      <w:sz w:val="32"/>
      <w:szCs w:val="32"/>
    </w:rPr>
  </w:style>
  <w:style w:type="paragraph" w:styleId="Heading2">
    <w:name w:val="heading 2"/>
    <w:basedOn w:val="Normal"/>
    <w:next w:val="Normal"/>
    <w:link w:val="Heading2Char"/>
    <w:uiPriority w:val="9"/>
    <w:unhideWhenUsed/>
    <w:qFormat/>
    <w:rsid w:val="007B01F5"/>
    <w:pPr>
      <w:keepNext/>
      <w:keepLines/>
      <w:spacing w:before="40" w:after="0"/>
      <w:outlineLvl w:val="1"/>
    </w:pPr>
    <w:rPr>
      <w:rFonts w:asciiTheme="majorHAnsi" w:eastAsiaTheme="majorEastAsia" w:hAnsiTheme="majorHAnsi" w:cstheme="majorBidi"/>
      <w:color w:val="385623" w:themeColor="accent6" w:themeShade="80"/>
      <w:sz w:val="26"/>
      <w:szCs w:val="26"/>
      <w:u w:val="single"/>
    </w:rPr>
  </w:style>
  <w:style w:type="paragraph" w:styleId="Heading3">
    <w:name w:val="heading 3"/>
    <w:basedOn w:val="Heading2"/>
    <w:next w:val="Normal"/>
    <w:link w:val="Heading3Char"/>
    <w:uiPriority w:val="9"/>
    <w:unhideWhenUsed/>
    <w:qFormat/>
    <w:rsid w:val="00274605"/>
    <w:pPr>
      <w:numPr>
        <w:numId w:val="2"/>
      </w:numPr>
      <w:ind w:left="426" w:hanging="142"/>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5161"/>
    <w:pPr>
      <w:ind w:left="720"/>
      <w:contextualSpacing/>
    </w:pPr>
  </w:style>
  <w:style w:type="paragraph" w:styleId="Quote">
    <w:name w:val="Quote"/>
    <w:basedOn w:val="Normal"/>
    <w:next w:val="Normal"/>
    <w:link w:val="QuoteChar"/>
    <w:uiPriority w:val="29"/>
    <w:qFormat/>
    <w:rsid w:val="00C442EA"/>
    <w:pPr>
      <w:spacing w:after="0" w:line="240" w:lineRule="auto"/>
      <w:ind w:left="709"/>
    </w:pPr>
  </w:style>
  <w:style w:type="character" w:customStyle="1" w:styleId="QuoteChar">
    <w:name w:val="Quote Char"/>
    <w:basedOn w:val="DefaultParagraphFont"/>
    <w:link w:val="Quote"/>
    <w:uiPriority w:val="29"/>
    <w:rsid w:val="00C442EA"/>
  </w:style>
  <w:style w:type="paragraph" w:styleId="Header">
    <w:name w:val="header"/>
    <w:basedOn w:val="Normal"/>
    <w:link w:val="HeaderChar"/>
    <w:uiPriority w:val="99"/>
    <w:unhideWhenUsed/>
    <w:rsid w:val="002022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2F7"/>
  </w:style>
  <w:style w:type="paragraph" w:styleId="Footer">
    <w:name w:val="footer"/>
    <w:basedOn w:val="Normal"/>
    <w:link w:val="FooterChar"/>
    <w:uiPriority w:val="99"/>
    <w:unhideWhenUsed/>
    <w:rsid w:val="002022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2F7"/>
  </w:style>
  <w:style w:type="character" w:styleId="Hyperlink">
    <w:name w:val="Hyperlink"/>
    <w:basedOn w:val="DefaultParagraphFont"/>
    <w:uiPriority w:val="99"/>
    <w:unhideWhenUsed/>
    <w:rsid w:val="002022F7"/>
    <w:rPr>
      <w:color w:val="0563C1" w:themeColor="hyperlink"/>
      <w:u w:val="single"/>
    </w:rPr>
  </w:style>
  <w:style w:type="character" w:customStyle="1" w:styleId="Mention1">
    <w:name w:val="Mention1"/>
    <w:basedOn w:val="DefaultParagraphFont"/>
    <w:uiPriority w:val="99"/>
    <w:semiHidden/>
    <w:unhideWhenUsed/>
    <w:rsid w:val="002022F7"/>
    <w:rPr>
      <w:color w:val="2B579A"/>
      <w:shd w:val="clear" w:color="auto" w:fill="E6E6E6"/>
    </w:rPr>
  </w:style>
  <w:style w:type="character" w:styleId="Strong">
    <w:name w:val="Strong"/>
    <w:basedOn w:val="DefaultParagraphFont"/>
    <w:uiPriority w:val="22"/>
    <w:qFormat/>
    <w:rsid w:val="001B4F46"/>
  </w:style>
  <w:style w:type="character" w:styleId="IntenseEmphasis">
    <w:name w:val="Intense Emphasis"/>
    <w:uiPriority w:val="21"/>
    <w:qFormat/>
    <w:rsid w:val="00C442EA"/>
    <w:rPr>
      <w:rFonts w:ascii="Monotype Corsiva" w:hAnsi="Monotype Corsiva"/>
      <w:sz w:val="52"/>
      <w:u w:val="single"/>
    </w:rPr>
  </w:style>
  <w:style w:type="paragraph" w:customStyle="1" w:styleId="Code">
    <w:name w:val="Code"/>
    <w:basedOn w:val="Normal"/>
    <w:qFormat/>
    <w:rsid w:val="00C442EA"/>
    <w:pPr>
      <w:spacing w:after="0" w:line="240" w:lineRule="auto"/>
      <w:ind w:left="1418"/>
    </w:pPr>
    <w:rPr>
      <w:rFonts w:ascii="Courier New" w:hAnsi="Courier New"/>
      <w14:textOutline w14:w="9525" w14:cap="rnd" w14:cmpd="sng" w14:algn="ctr">
        <w14:noFill/>
        <w14:prstDash w14:val="solid"/>
        <w14:bevel/>
      </w14:textOutline>
    </w:rPr>
  </w:style>
  <w:style w:type="character" w:customStyle="1" w:styleId="Heading1Char">
    <w:name w:val="Heading 1 Char"/>
    <w:basedOn w:val="DefaultParagraphFont"/>
    <w:link w:val="Heading1"/>
    <w:uiPriority w:val="9"/>
    <w:rsid w:val="007B01F5"/>
    <w:rPr>
      <w:rFonts w:asciiTheme="majorHAnsi" w:eastAsiaTheme="majorEastAsia" w:hAnsiTheme="majorHAnsi" w:cstheme="majorBidi"/>
      <w:b/>
      <w:color w:val="0D0D0D" w:themeColor="text1" w:themeTint="F2"/>
      <w:sz w:val="32"/>
      <w:szCs w:val="32"/>
    </w:rPr>
  </w:style>
  <w:style w:type="character" w:customStyle="1" w:styleId="Heading2Char">
    <w:name w:val="Heading 2 Char"/>
    <w:basedOn w:val="DefaultParagraphFont"/>
    <w:link w:val="Heading2"/>
    <w:uiPriority w:val="9"/>
    <w:rsid w:val="007B01F5"/>
    <w:rPr>
      <w:rFonts w:asciiTheme="majorHAnsi" w:eastAsiaTheme="majorEastAsia" w:hAnsiTheme="majorHAnsi" w:cstheme="majorBidi"/>
      <w:color w:val="385623" w:themeColor="accent6" w:themeShade="80"/>
      <w:sz w:val="26"/>
      <w:szCs w:val="26"/>
      <w:u w:val="single"/>
    </w:rPr>
  </w:style>
  <w:style w:type="character" w:styleId="BookTitle">
    <w:name w:val="Book Title"/>
    <w:uiPriority w:val="33"/>
    <w:qFormat/>
    <w:rsid w:val="00C442EA"/>
  </w:style>
  <w:style w:type="character" w:customStyle="1" w:styleId="Heading3Char">
    <w:name w:val="Heading 3 Char"/>
    <w:basedOn w:val="DefaultParagraphFont"/>
    <w:link w:val="Heading3"/>
    <w:uiPriority w:val="9"/>
    <w:rsid w:val="00274605"/>
    <w:rPr>
      <w:rFonts w:asciiTheme="majorHAnsi" w:eastAsiaTheme="majorEastAsia" w:hAnsiTheme="majorHAnsi" w:cstheme="majorBidi"/>
      <w:color w:val="385623" w:themeColor="accent6" w:themeShade="80"/>
      <w:sz w:val="24"/>
      <w:szCs w:val="26"/>
      <w:u w:val="single"/>
    </w:rPr>
  </w:style>
  <w:style w:type="paragraph" w:styleId="TOCHeading">
    <w:name w:val="TOC Heading"/>
    <w:basedOn w:val="Heading1"/>
    <w:next w:val="Normal"/>
    <w:uiPriority w:val="39"/>
    <w:unhideWhenUsed/>
    <w:qFormat/>
    <w:rsid w:val="005C6E3B"/>
    <w:pPr>
      <w:outlineLvl w:val="9"/>
    </w:pPr>
    <w:rPr>
      <w:b w:val="0"/>
      <w:color w:val="2F5496" w:themeColor="accent1" w:themeShade="BF"/>
      <w:lang w:val="en-US"/>
    </w:rPr>
  </w:style>
  <w:style w:type="paragraph" w:styleId="TOC1">
    <w:name w:val="toc 1"/>
    <w:basedOn w:val="Normal"/>
    <w:next w:val="Normal"/>
    <w:autoRedefine/>
    <w:uiPriority w:val="39"/>
    <w:unhideWhenUsed/>
    <w:rsid w:val="005C6E3B"/>
    <w:pPr>
      <w:tabs>
        <w:tab w:val="right" w:leader="dot" w:pos="10790"/>
      </w:tabs>
      <w:spacing w:after="100"/>
    </w:pPr>
  </w:style>
  <w:style w:type="paragraph" w:styleId="TOC2">
    <w:name w:val="toc 2"/>
    <w:basedOn w:val="Normal"/>
    <w:next w:val="Normal"/>
    <w:autoRedefine/>
    <w:uiPriority w:val="39"/>
    <w:unhideWhenUsed/>
    <w:rsid w:val="005C6E3B"/>
    <w:pPr>
      <w:spacing w:after="100"/>
      <w:ind w:left="220"/>
    </w:pPr>
  </w:style>
  <w:style w:type="paragraph" w:styleId="TOC3">
    <w:name w:val="toc 3"/>
    <w:basedOn w:val="Normal"/>
    <w:next w:val="Normal"/>
    <w:autoRedefine/>
    <w:uiPriority w:val="39"/>
    <w:unhideWhenUsed/>
    <w:rsid w:val="005C6E3B"/>
    <w:pPr>
      <w:spacing w:after="100"/>
      <w:ind w:left="440"/>
    </w:pPr>
  </w:style>
  <w:style w:type="paragraph" w:styleId="Caption">
    <w:name w:val="caption"/>
    <w:basedOn w:val="Normal"/>
    <w:next w:val="Normal"/>
    <w:uiPriority w:val="35"/>
    <w:unhideWhenUsed/>
    <w:qFormat/>
    <w:rsid w:val="00AB59F5"/>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393249"/>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93249"/>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C97903"/>
    <w:rPr>
      <w:sz w:val="18"/>
      <w:szCs w:val="18"/>
    </w:rPr>
  </w:style>
  <w:style w:type="paragraph" w:styleId="CommentText">
    <w:name w:val="annotation text"/>
    <w:basedOn w:val="Normal"/>
    <w:link w:val="CommentTextChar"/>
    <w:uiPriority w:val="99"/>
    <w:semiHidden/>
    <w:unhideWhenUsed/>
    <w:rsid w:val="00C97903"/>
    <w:pPr>
      <w:spacing w:line="240" w:lineRule="auto"/>
    </w:pPr>
    <w:rPr>
      <w:sz w:val="24"/>
      <w:szCs w:val="24"/>
    </w:rPr>
  </w:style>
  <w:style w:type="character" w:customStyle="1" w:styleId="CommentTextChar">
    <w:name w:val="Comment Text Char"/>
    <w:basedOn w:val="DefaultParagraphFont"/>
    <w:link w:val="CommentText"/>
    <w:uiPriority w:val="99"/>
    <w:semiHidden/>
    <w:rsid w:val="00C97903"/>
    <w:rPr>
      <w:sz w:val="24"/>
      <w:szCs w:val="24"/>
    </w:rPr>
  </w:style>
  <w:style w:type="paragraph" w:styleId="CommentSubject">
    <w:name w:val="annotation subject"/>
    <w:basedOn w:val="CommentText"/>
    <w:next w:val="CommentText"/>
    <w:link w:val="CommentSubjectChar"/>
    <w:uiPriority w:val="99"/>
    <w:semiHidden/>
    <w:unhideWhenUsed/>
    <w:rsid w:val="00C97903"/>
    <w:rPr>
      <w:b/>
      <w:bCs/>
      <w:sz w:val="20"/>
      <w:szCs w:val="20"/>
    </w:rPr>
  </w:style>
  <w:style w:type="character" w:customStyle="1" w:styleId="CommentSubjectChar">
    <w:name w:val="Comment Subject Char"/>
    <w:basedOn w:val="CommentTextChar"/>
    <w:link w:val="CommentSubject"/>
    <w:uiPriority w:val="99"/>
    <w:semiHidden/>
    <w:rsid w:val="00C97903"/>
    <w:rPr>
      <w:b/>
      <w:bCs/>
      <w:sz w:val="20"/>
      <w:szCs w:val="20"/>
    </w:rPr>
  </w:style>
  <w:style w:type="character" w:styleId="FollowedHyperlink">
    <w:name w:val="FollowedHyperlink"/>
    <w:basedOn w:val="DefaultParagraphFont"/>
    <w:uiPriority w:val="99"/>
    <w:semiHidden/>
    <w:unhideWhenUsed/>
    <w:rsid w:val="001F3B91"/>
    <w:rPr>
      <w:color w:val="954F72" w:themeColor="followedHyperlink"/>
      <w:u w:val="single"/>
    </w:rPr>
  </w:style>
  <w:style w:type="character" w:styleId="Emphasis">
    <w:name w:val="Emphasis"/>
    <w:basedOn w:val="DefaultParagraphFont"/>
    <w:uiPriority w:val="20"/>
    <w:qFormat/>
    <w:rsid w:val="0067304C"/>
    <w:rPr>
      <w:i/>
      <w:iCs/>
    </w:rPr>
  </w:style>
  <w:style w:type="character" w:customStyle="1" w:styleId="apple-converted-space">
    <w:name w:val="apple-converted-space"/>
    <w:basedOn w:val="DefaultParagraphFont"/>
    <w:rsid w:val="009A665D"/>
  </w:style>
  <w:style w:type="character" w:customStyle="1" w:styleId="Mention2">
    <w:name w:val="Mention2"/>
    <w:basedOn w:val="DefaultParagraphFont"/>
    <w:uiPriority w:val="99"/>
    <w:rsid w:val="008B6924"/>
    <w:rPr>
      <w:color w:val="2B579A"/>
      <w:shd w:val="clear" w:color="auto" w:fill="E6E6E6"/>
    </w:rPr>
  </w:style>
  <w:style w:type="table" w:styleId="TableGrid">
    <w:name w:val="Table Grid"/>
    <w:basedOn w:val="TableNormal"/>
    <w:uiPriority w:val="39"/>
    <w:rsid w:val="0008594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78574">
      <w:bodyDiv w:val="1"/>
      <w:marLeft w:val="0"/>
      <w:marRight w:val="0"/>
      <w:marTop w:val="0"/>
      <w:marBottom w:val="0"/>
      <w:divBdr>
        <w:top w:val="none" w:sz="0" w:space="0" w:color="auto"/>
        <w:left w:val="none" w:sz="0" w:space="0" w:color="auto"/>
        <w:bottom w:val="none" w:sz="0" w:space="0" w:color="auto"/>
        <w:right w:val="none" w:sz="0" w:space="0" w:color="auto"/>
      </w:divBdr>
    </w:div>
    <w:div w:id="107080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microsoft.com/office/2011/relationships/commentsExtended" Target="commentsExtended.xm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hyperlink" Target="http://snakemake.readthedocs.io/en/latest/tutorial/basics.html?highlight=expand()" TargetMode="External"/><Relationship Id="rId50" Type="http://schemas.openxmlformats.org/officeDocument/2006/relationships/footer" Target="footer1.xml"/><Relationship Id="rId51" Type="http://schemas.openxmlformats.org/officeDocument/2006/relationships/fontTable" Target="fontTable.xml"/><Relationship Id="rId52" Type="http://schemas.microsoft.com/office/2011/relationships/people" Target="people.xml"/><Relationship Id="rId53" Type="http://schemas.openxmlformats.org/officeDocument/2006/relationships/theme" Target="theme/theme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D59F83-1378-BF4F-A415-71E091E0B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21</Pages>
  <Words>3611</Words>
  <Characters>20585</Characters>
  <Application>Microsoft Macintosh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24148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Boyarski</dc:creator>
  <cp:keywords/>
  <dc:description/>
  <cp:lastModifiedBy>Microsoft Office User</cp:lastModifiedBy>
  <cp:revision>88</cp:revision>
  <cp:lastPrinted>2017-03-28T20:29:00Z</cp:lastPrinted>
  <dcterms:created xsi:type="dcterms:W3CDTF">2017-04-13T19:19:00Z</dcterms:created>
  <dcterms:modified xsi:type="dcterms:W3CDTF">2017-04-21T00:20:00Z</dcterms:modified>
</cp:coreProperties>
</file>