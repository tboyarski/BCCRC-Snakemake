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val="en-CA"/>
        </w:rPr>
        <w:id w:val="1578625730"/>
        <w:docPartObj>
          <w:docPartGallery w:val="Cover Pages"/>
          <w:docPartUnique/>
        </w:docPartObj>
      </w:sdtPr>
      <w:sdtEndPr/>
      <w:sdtContent>
        <w:p w14:paraId="0CC62B5B" w14:textId="65F7B27E" w:rsidR="004E5B1A" w:rsidRPr="004E5B1A" w:rsidRDefault="00195A65" w:rsidP="00494994">
          <w:pPr>
            <w:pStyle w:val="NoSpacing"/>
          </w:pPr>
          <w:r>
            <w:t>August 3</w:t>
          </w:r>
          <w:r w:rsidR="00650C02">
            <w:t>1</w:t>
          </w:r>
          <w:r w:rsidR="00650C02" w:rsidRPr="00650C02">
            <w:rPr>
              <w:vertAlign w:val="superscript"/>
            </w:rPr>
            <w:t>st</w:t>
          </w:r>
          <w:r w:rsidR="00F80E30">
            <w:t>, 2017</w:t>
          </w:r>
        </w:p>
        <w:p w14:paraId="5DF66EE4" w14:textId="485128F6" w:rsidR="00F80E30" w:rsidRDefault="0049560D" w:rsidP="004E5B1A">
          <w:pPr>
            <w:pStyle w:val="NoSpacing"/>
          </w:pPr>
          <w:r>
            <w:t>Dear Susanna Khan,</w:t>
          </w:r>
        </w:p>
        <w:p w14:paraId="52090AC7" w14:textId="08666929" w:rsidR="00D14FC6" w:rsidRDefault="006A6A96" w:rsidP="004E5B1A">
          <w:pPr>
            <w:pStyle w:val="NoSpacing"/>
            <w:ind w:firstLine="720"/>
          </w:pPr>
          <w:r>
            <w:t xml:space="preserve">The BC Cancer Agency (BCCA) is an academic </w:t>
          </w:r>
          <w:r w:rsidR="00F80E30">
            <w:t>institution dedicated to cancer research</w:t>
          </w:r>
          <w:r>
            <w:t>, prevention, and treatment</w:t>
          </w:r>
          <w:r w:rsidR="00F80E30">
            <w:t xml:space="preserve">. </w:t>
          </w:r>
          <w:r>
            <w:t xml:space="preserve">I </w:t>
          </w:r>
          <w:r w:rsidR="00492C8E">
            <w:t>worked</w:t>
          </w:r>
          <w:r>
            <w:t xml:space="preserve"> </w:t>
          </w:r>
          <w:r w:rsidR="007107F6">
            <w:t xml:space="preserve">under the </w:t>
          </w:r>
          <w:r w:rsidR="006F2CF9">
            <w:t>within</w:t>
          </w:r>
          <w:r w:rsidR="007107F6">
            <w:t xml:space="preserve"> the BCCA; specifically, </w:t>
          </w:r>
          <w:r>
            <w:t>for the Lymphoi</w:t>
          </w:r>
          <w:r w:rsidR="00FD6D29">
            <w:t>d Cancer Research Department</w:t>
          </w:r>
          <w:r w:rsidR="007107F6">
            <w:t xml:space="preserve"> (LCR) of </w:t>
          </w:r>
          <w:r w:rsidR="00FD6D29">
            <w:t>the BC Cancer Research Centre</w:t>
          </w:r>
          <w:r>
            <w:t xml:space="preserve"> (BCCRC)</w:t>
          </w:r>
          <w:r w:rsidR="007107F6">
            <w:t xml:space="preserve">. </w:t>
          </w:r>
          <w:r>
            <w:t xml:space="preserve">The LCR </w:t>
          </w:r>
          <w:r w:rsidR="000A5FC0">
            <w:t xml:space="preserve">is comprised mainly of wet-lab scientists, </w:t>
          </w:r>
          <w:r>
            <w:t xml:space="preserve">clinicians, </w:t>
          </w:r>
          <w:r w:rsidR="00601BD3">
            <w:t>and bioinformaticians. I was</w:t>
          </w:r>
          <w:r w:rsidR="000A5FC0">
            <w:t xml:space="preserve"> involved with the latter group and work</w:t>
          </w:r>
          <w:r w:rsidR="00D1412E">
            <w:t>ed</w:t>
          </w:r>
          <w:r w:rsidR="00601BD3">
            <w:t xml:space="preserve"> alongside one colleague</w:t>
          </w:r>
          <w:r w:rsidR="005801C0">
            <w:t>:</w:t>
          </w:r>
          <w:r w:rsidR="000A5FC0">
            <w:t xml:space="preserve"> Fariha [BSc]</w:t>
          </w:r>
          <w:r w:rsidR="00950D0A">
            <w:t xml:space="preserve">. </w:t>
          </w:r>
          <w:r w:rsidR="001965C0">
            <w:t xml:space="preserve">I </w:t>
          </w:r>
          <w:r w:rsidR="00601BD3">
            <w:t>was</w:t>
          </w:r>
          <w:r w:rsidR="00950D0A">
            <w:t xml:space="preserve"> </w:t>
          </w:r>
          <w:r w:rsidR="000A5FC0">
            <w:t xml:space="preserve">under </w:t>
          </w:r>
          <w:r w:rsidR="00950D0A">
            <w:t xml:space="preserve">the </w:t>
          </w:r>
          <w:r w:rsidR="001965C0">
            <w:t xml:space="preserve">direct </w:t>
          </w:r>
          <w:r w:rsidR="00950D0A">
            <w:t>supervision of</w:t>
          </w:r>
          <w:r w:rsidR="001965C0">
            <w:t xml:space="preserve"> Lauren Chong [MSc]</w:t>
          </w:r>
          <w:r w:rsidR="00601BD3">
            <w:t xml:space="preserve"> and Dr. Stacy Hung [PhD]</w:t>
          </w:r>
          <w:r w:rsidR="000A5FC0">
            <w:t xml:space="preserve">, and </w:t>
          </w:r>
          <w:r w:rsidR="001965C0">
            <w:t xml:space="preserve">we </w:t>
          </w:r>
          <w:r w:rsidR="00601BD3">
            <w:t>we</w:t>
          </w:r>
          <w:r w:rsidR="00FD6D29">
            <w:t xml:space="preserve">re all lead by </w:t>
          </w:r>
          <w:r w:rsidR="000A5FC0">
            <w:t>Princip</w:t>
          </w:r>
          <w:r>
            <w:t>a</w:t>
          </w:r>
          <w:r w:rsidR="000A5FC0">
            <w:t>l Investigator</w:t>
          </w:r>
          <w:r w:rsidR="00950D0A">
            <w:t xml:space="preserve"> </w:t>
          </w:r>
          <w:r w:rsidR="000A5FC0">
            <w:t xml:space="preserve">Dr. </w:t>
          </w:r>
          <w:r>
            <w:t xml:space="preserve">Christian </w:t>
          </w:r>
          <w:r w:rsidR="000A5FC0">
            <w:t>Steidl [MD, PhD</w:t>
          </w:r>
          <w:r w:rsidR="00950D0A">
            <w:t>]</w:t>
          </w:r>
          <w:r w:rsidR="000A5FC0">
            <w:t xml:space="preserve">. </w:t>
          </w:r>
          <w:r w:rsidR="00950D0A">
            <w:t>T</w:t>
          </w:r>
          <w:r w:rsidR="000A5FC0">
            <w:t xml:space="preserve">he </w:t>
          </w:r>
          <w:r>
            <w:t>focus of the re</w:t>
          </w:r>
          <w:r w:rsidR="000A5FC0">
            <w:t xml:space="preserve">search </w:t>
          </w:r>
          <w:r w:rsidR="00900F93">
            <w:t xml:space="preserve">group </w:t>
          </w:r>
          <w:r w:rsidR="008F58C3">
            <w:t>wa</w:t>
          </w:r>
          <w:r w:rsidR="000A5FC0">
            <w:t xml:space="preserve">s </w:t>
          </w:r>
          <w:r>
            <w:t xml:space="preserve">to characterize and elucidate the </w:t>
          </w:r>
          <w:r w:rsidR="00950D0A">
            <w:t>genes</w:t>
          </w:r>
          <w:r>
            <w:t xml:space="preserve"> and gene variants </w:t>
          </w:r>
          <w:r w:rsidR="00950D0A">
            <w:t xml:space="preserve">associated with </w:t>
          </w:r>
          <w:r w:rsidR="000A5FC0">
            <w:t>various types of lymphoid cancer</w:t>
          </w:r>
          <w:r w:rsidR="00900F93">
            <w:t>.</w:t>
          </w:r>
          <w:r w:rsidR="000A5FC0">
            <w:t xml:space="preserve"> </w:t>
          </w:r>
          <w:r w:rsidR="00950D0A">
            <w:t>The research</w:t>
          </w:r>
          <w:r w:rsidR="00601BD3">
            <w:t xml:space="preserve"> wa</w:t>
          </w:r>
          <w:r w:rsidR="005801C0">
            <w:t>s performed with</w:t>
          </w:r>
          <w:r w:rsidR="00900F93">
            <w:t xml:space="preserve"> the intent</w:t>
          </w:r>
          <w:r w:rsidR="005801C0">
            <w:t>ion</w:t>
          </w:r>
          <w:r w:rsidR="00950D0A">
            <w:t xml:space="preserve"> of advancing </w:t>
          </w:r>
          <w:r w:rsidR="001660E9">
            <w:t xml:space="preserve">and improving </w:t>
          </w:r>
          <w:r w:rsidR="00950D0A">
            <w:t>clinical treatments</w:t>
          </w:r>
          <w:r w:rsidR="001660E9">
            <w:t xml:space="preserve"> and outcomes</w:t>
          </w:r>
          <w:r w:rsidR="00950D0A">
            <w:t xml:space="preserve"> for </w:t>
          </w:r>
          <w:r w:rsidR="00FD6D29">
            <w:t>lymphoma</w:t>
          </w:r>
          <w:r w:rsidR="005801C0">
            <w:t xml:space="preserve"> </w:t>
          </w:r>
          <w:r w:rsidR="00950D0A">
            <w:t>patients</w:t>
          </w:r>
          <w:r w:rsidR="005801C0">
            <w:t>.</w:t>
          </w:r>
          <w:r w:rsidR="00950D0A">
            <w:t xml:space="preserve"> </w:t>
          </w:r>
        </w:p>
        <w:p w14:paraId="3FEF47FD" w14:textId="5536EDEE" w:rsidR="00900F93" w:rsidRDefault="00950D0A" w:rsidP="004E5B1A">
          <w:pPr>
            <w:pStyle w:val="NoSpacing"/>
            <w:ind w:firstLine="720"/>
          </w:pPr>
          <w:r>
            <w:t xml:space="preserve">I </w:t>
          </w:r>
          <w:r w:rsidR="00601BD3">
            <w:t xml:space="preserve">began by </w:t>
          </w:r>
          <w:r>
            <w:t xml:space="preserve">investigating </w:t>
          </w:r>
          <w:r w:rsidR="001660E9">
            <w:t xml:space="preserve">tools related to </w:t>
          </w:r>
          <w:r w:rsidR="005801C0">
            <w:t>bioinformatic</w:t>
          </w:r>
          <w:r w:rsidR="001660E9">
            <w:t xml:space="preserve"> processing</w:t>
          </w:r>
          <w:r>
            <w:t xml:space="preserve">. The </w:t>
          </w:r>
          <w:r w:rsidR="005801C0">
            <w:t xml:space="preserve">department </w:t>
          </w:r>
          <w:r w:rsidR="00936A0C">
            <w:t>had</w:t>
          </w:r>
          <w:r w:rsidR="005801C0">
            <w:t xml:space="preserve"> </w:t>
          </w:r>
          <w:r w:rsidR="00936A0C">
            <w:t>utilized</w:t>
          </w:r>
          <w:r w:rsidR="001660E9">
            <w:t xml:space="preserve"> GNU Make to automate </w:t>
          </w:r>
          <w:r w:rsidR="00FD6D29">
            <w:t xml:space="preserve">the </w:t>
          </w:r>
          <w:r w:rsidR="007107F6">
            <w:t xml:space="preserve">processing of experimental data by </w:t>
          </w:r>
          <w:r w:rsidR="001660E9">
            <w:t>bioinformatic tools</w:t>
          </w:r>
          <w:r w:rsidR="007107F6">
            <w:t xml:space="preserve">. </w:t>
          </w:r>
          <w:r w:rsidR="001660E9">
            <w:t xml:space="preserve">Because of limitations mentioned in </w:t>
          </w:r>
          <w:r w:rsidR="008F58C3">
            <w:t xml:space="preserve">my </w:t>
          </w:r>
          <w:r w:rsidR="00601BD3">
            <w:t>interim report,</w:t>
          </w:r>
          <w:r w:rsidR="001660E9">
            <w:t xml:space="preserve"> w</w:t>
          </w:r>
          <w:r w:rsidR="000A5FC0">
            <w:t>e</w:t>
          </w:r>
          <w:r w:rsidR="00601BD3">
            <w:t xml:space="preserve"> adopted a </w:t>
          </w:r>
          <w:r w:rsidR="008F58C3">
            <w:t>more versatile language</w:t>
          </w:r>
          <w:r w:rsidR="000A5FC0">
            <w:t xml:space="preserve"> </w:t>
          </w:r>
          <w:r w:rsidR="007107F6">
            <w:t>(</w:t>
          </w:r>
          <w:r w:rsidR="00601BD3">
            <w:t>Snakemake</w:t>
          </w:r>
          <w:r w:rsidR="007107F6">
            <w:t>)</w:t>
          </w:r>
          <w:r w:rsidR="00FD6D29">
            <w:t xml:space="preserve"> to automate </w:t>
          </w:r>
          <w:r w:rsidR="000958B1">
            <w:t>our</w:t>
          </w:r>
          <w:r w:rsidR="00FD6D29">
            <w:t xml:space="preserve"> analysis pipelines</w:t>
          </w:r>
          <w:r w:rsidR="000A5FC0">
            <w:t xml:space="preserve">. </w:t>
          </w:r>
          <w:r>
            <w:t xml:space="preserve">This </w:t>
          </w:r>
          <w:r w:rsidR="00601BD3">
            <w:t>required</w:t>
          </w:r>
          <w:r>
            <w:t xml:space="preserve"> </w:t>
          </w:r>
          <w:r w:rsidR="00FD6D29">
            <w:t>research</w:t>
          </w:r>
          <w:r>
            <w:t xml:space="preserve"> in</w:t>
          </w:r>
          <w:r w:rsidR="00FD6D29">
            <w:t>to</w:t>
          </w:r>
          <w:r>
            <w:t xml:space="preserve"> </w:t>
          </w:r>
          <w:r w:rsidR="000A5FC0">
            <w:t xml:space="preserve">computer </w:t>
          </w:r>
          <w:r>
            <w:t>programming languages,</w:t>
          </w:r>
          <w:r w:rsidR="001660E9">
            <w:t xml:space="preserve"> workflow management systems,</w:t>
          </w:r>
          <w:r>
            <w:t xml:space="preserve"> and </w:t>
          </w:r>
          <w:r w:rsidR="001660E9">
            <w:t>of</w:t>
          </w:r>
          <w:r w:rsidR="000A5FC0">
            <w:t xml:space="preserve"> </w:t>
          </w:r>
          <w:r w:rsidR="00A93AB6">
            <w:t xml:space="preserve">the </w:t>
          </w:r>
          <w:r w:rsidR="000A5FC0">
            <w:t xml:space="preserve">analytical tools utilized by </w:t>
          </w:r>
          <w:r w:rsidR="00A93AB6">
            <w:t>our team</w:t>
          </w:r>
          <w:r w:rsidR="000A5FC0">
            <w:t xml:space="preserve">. </w:t>
          </w:r>
          <w:r w:rsidR="00FD6D29">
            <w:t>A notable</w:t>
          </w:r>
          <w:r w:rsidR="00601BD3">
            <w:t xml:space="preserve"> area of difficultly for this project ha</w:t>
          </w:r>
          <w:r w:rsidR="001660E9">
            <w:t>s</w:t>
          </w:r>
          <w:r w:rsidR="00601BD3">
            <w:t xml:space="preserve"> been</w:t>
          </w:r>
          <w:r w:rsidR="001660E9">
            <w:t xml:space="preserve"> the lack of </w:t>
          </w:r>
          <w:r w:rsidR="00A93AB6">
            <w:t>available</w:t>
          </w:r>
          <w:r w:rsidR="001660E9">
            <w:t xml:space="preserve"> examples and communities; the tools we are utilizing are relatively new and</w:t>
          </w:r>
          <w:r w:rsidR="000958B1">
            <w:t xml:space="preserve"> </w:t>
          </w:r>
          <w:r w:rsidR="00A93AB6">
            <w:t>offer limited documentation and support</w:t>
          </w:r>
          <w:r w:rsidR="001660E9">
            <w:t>.</w:t>
          </w:r>
          <w:r w:rsidR="00900F93">
            <w:t xml:space="preserve"> </w:t>
          </w:r>
        </w:p>
        <w:p w14:paraId="6FEE440A" w14:textId="77777777" w:rsidR="00026736" w:rsidRDefault="005801C0" w:rsidP="006F2CF9">
          <w:pPr>
            <w:pStyle w:val="NoSpacing"/>
            <w:ind w:firstLine="720"/>
          </w:pPr>
          <w:r>
            <w:t>Overall</w:t>
          </w:r>
          <w:r w:rsidR="00FD6D29">
            <w:t>,</w:t>
          </w:r>
          <w:r w:rsidR="00950D0A">
            <w:t xml:space="preserve"> </w:t>
          </w:r>
          <w:r w:rsidR="00936A0C">
            <w:t>t</w:t>
          </w:r>
          <w:r w:rsidR="00601BD3">
            <w:t xml:space="preserve">he work term </w:t>
          </w:r>
          <w:r w:rsidR="00FD6D29">
            <w:t>provided</w:t>
          </w:r>
          <w:r w:rsidR="00CC415A">
            <w:t xml:space="preserve"> </w:t>
          </w:r>
          <w:r w:rsidR="00D1218F">
            <w:t xml:space="preserve">an </w:t>
          </w:r>
          <w:r w:rsidR="00CC415A">
            <w:t>in-depth experience</w:t>
          </w:r>
          <w:r w:rsidR="00FD6D29">
            <w:t xml:space="preserve"> in</w:t>
          </w:r>
          <w:r w:rsidR="00CC415A">
            <w:t xml:space="preserve"> the bioinformatics field. Working alongside </w:t>
          </w:r>
          <w:r w:rsidR="000958B1" w:rsidRPr="000958B1">
            <w:t>wet-lab scientists, clinicians, and bioinformaticians</w:t>
          </w:r>
          <w:r w:rsidR="00CC415A">
            <w:t xml:space="preserve"> has provided a comprehensive view of</w:t>
          </w:r>
          <w:r>
            <w:t xml:space="preserve"> what a career in this field </w:t>
          </w:r>
          <w:r w:rsidR="00A93AB6">
            <w:t xml:space="preserve">requires and what it </w:t>
          </w:r>
          <w:r>
            <w:t>would</w:t>
          </w:r>
          <w:r w:rsidR="00CC415A">
            <w:t xml:space="preserve"> entail. </w:t>
          </w:r>
        </w:p>
        <w:p w14:paraId="4E4EA8F1" w14:textId="77777777" w:rsidR="00A73B57" w:rsidRDefault="00494994" w:rsidP="006F2CF9">
          <w:pPr>
            <w:pStyle w:val="NoSpacing"/>
            <w:ind w:firstLine="720"/>
          </w:pPr>
          <w:r>
            <w:br/>
          </w:r>
          <w:r w:rsidR="00900F93">
            <w:t>Regards,</w:t>
          </w:r>
          <w:r w:rsidR="00900F93">
            <w:br/>
            <w:t>Tim Boyarski, BSc</w:t>
          </w:r>
          <w:r w:rsidR="00CC415A">
            <w:t xml:space="preserve"> </w:t>
          </w:r>
        </w:p>
        <w:p w14:paraId="195237DC" w14:textId="77777777" w:rsidR="00A73B57" w:rsidRDefault="00A73B57" w:rsidP="006F2CF9">
          <w:pPr>
            <w:pStyle w:val="NoSpacing"/>
            <w:ind w:firstLine="720"/>
            <w:sectPr w:rsidR="00A73B57" w:rsidSect="00274FEA">
              <w:footerReference w:type="even" r:id="rId9"/>
              <w:footerReference w:type="default" r:id="rId10"/>
              <w:headerReference w:type="first" r:id="rId11"/>
              <w:type w:val="continuous"/>
              <w:pgSz w:w="12240" w:h="15840"/>
              <w:pgMar w:top="1440" w:right="1440" w:bottom="1440" w:left="1440" w:header="708" w:footer="708" w:gutter="0"/>
              <w:pgNumType w:start="0"/>
              <w:cols w:space="708"/>
              <w:titlePg/>
              <w:docGrid w:linePitch="360"/>
            </w:sectPr>
          </w:pPr>
        </w:p>
        <w:p w14:paraId="4D4C9CC6" w14:textId="77777777" w:rsidR="000327DB" w:rsidRDefault="001E325B" w:rsidP="000327DB">
          <w:r>
            <w:rPr>
              <w:noProof/>
              <w:lang w:val="en-US"/>
            </w:rPr>
            <w:lastRenderedPageBreak/>
            <mc:AlternateContent>
              <mc:Choice Requires="wpg">
                <w:drawing>
                  <wp:anchor distT="0" distB="0" distL="114300" distR="114300" simplePos="0" relativeHeight="251659264" behindDoc="1" locked="0" layoutInCell="1" allowOverlap="1" wp14:anchorId="7A41C905" wp14:editId="6BFBA2D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E0F5DE" w14:textId="77777777" w:rsidR="009B7296" w:rsidRDefault="009B7296" w:rsidP="00A73B57">
                                  <w:pPr>
                                    <w:pStyle w:val="NoSpacing"/>
                                    <w:spacing w:before="120" w:line="360" w:lineRule="auto"/>
                                    <w:jc w:val="center"/>
                                    <w:rPr>
                                      <w:color w:val="FFFFFF" w:themeColor="background1"/>
                                    </w:rPr>
                                  </w:pPr>
                                  <w:r>
                                    <w:rPr>
                                      <w:color w:val="FFFFFF" w:themeColor="background1"/>
                                    </w:rPr>
                                    <w:t xml:space="preserve">Tim Boyarski – </w:t>
                                  </w:r>
                                  <w:proofErr w:type="spellStart"/>
                                  <w:r>
                                    <w:rPr>
                                      <w:color w:val="FFFFFF" w:themeColor="background1"/>
                                    </w:rPr>
                                    <w:t>A00979491</w:t>
                                  </w:r>
                                  <w:proofErr w:type="spellEnd"/>
                                </w:p>
                                <w:p w14:paraId="0A4505CA" w14:textId="77777777" w:rsidR="009B7296" w:rsidRDefault="009B7296" w:rsidP="00A73B57">
                                  <w:pPr>
                                    <w:pStyle w:val="NoSpacing"/>
                                    <w:spacing w:before="120" w:line="360" w:lineRule="auto"/>
                                    <w:jc w:val="center"/>
                                    <w:rPr>
                                      <w:color w:val="FFFFFF" w:themeColor="background1"/>
                                    </w:rPr>
                                  </w:pPr>
                                  <w:r>
                                    <w:rPr>
                                      <w:color w:val="FFFFFF" w:themeColor="background1"/>
                                    </w:rPr>
                                    <w:t xml:space="preserve">Computer Systems Technology </w:t>
                                  </w:r>
                                </w:p>
                                <w:p w14:paraId="14FBDC72" w14:textId="77777777" w:rsidR="009B7296" w:rsidRDefault="009B7296" w:rsidP="00A73B57">
                                  <w:pPr>
                                    <w:pStyle w:val="NoSpacing"/>
                                    <w:spacing w:before="120" w:line="360" w:lineRule="auto"/>
                                    <w:jc w:val="center"/>
                                    <w:rPr>
                                      <w:color w:val="FFFFFF" w:themeColor="background1"/>
                                    </w:rPr>
                                  </w:pPr>
                                  <w:r>
                                    <w:rPr>
                                      <w:color w:val="FFFFFF" w:themeColor="background1"/>
                                    </w:rPr>
                                    <w:t>COMP 2990: Jan 2017 – Aug 2017</w:t>
                                  </w:r>
                                </w:p>
                                <w:p w14:paraId="1D44AE86" w14:textId="77777777" w:rsidR="009B7296" w:rsidRDefault="009B7296" w:rsidP="00A73B57">
                                  <w:pPr>
                                    <w:pStyle w:val="NoSpacing"/>
                                    <w:spacing w:before="120" w:line="360" w:lineRule="auto"/>
                                    <w:jc w:val="center"/>
                                    <w:rPr>
                                      <w:color w:val="FFFFFF" w:themeColor="background1"/>
                                    </w:rPr>
                                  </w:pPr>
                                  <w:r>
                                    <w:rPr>
                                      <w:color w:val="FFFFFF" w:themeColor="background1"/>
                                    </w:rPr>
                                    <w:t>   BC Cancer Research Centre</w:t>
                                  </w:r>
                                </w:p>
                                <w:p w14:paraId="6EE80B7D" w14:textId="77777777" w:rsidR="009B7296" w:rsidRDefault="009B7296" w:rsidP="00A73B57">
                                  <w:pPr>
                                    <w:pStyle w:val="NoSpacing"/>
                                    <w:spacing w:before="120" w:line="360" w:lineRule="auto"/>
                                    <w:jc w:val="center"/>
                                    <w:rPr>
                                      <w:color w:val="FFFFFF" w:themeColor="background1"/>
                                    </w:rPr>
                                  </w:pPr>
                                  <w:r>
                                    <w:rPr>
                                      <w:color w:val="FFFFFF" w:themeColor="background1"/>
                                    </w:rPr>
                                    <w:t>675 West 10</w:t>
                                  </w:r>
                                  <w:r w:rsidRPr="00C4315B">
                                    <w:rPr>
                                      <w:color w:val="FFFFFF" w:themeColor="background1"/>
                                      <w:vertAlign w:val="superscript"/>
                                    </w:rPr>
                                    <w:t>th</w:t>
                                  </w:r>
                                  <w:r>
                                    <w:rPr>
                                      <w:color w:val="FFFFFF" w:themeColor="background1"/>
                                    </w:rPr>
                                    <w:t xml:space="preserve"> Avenue, Vancouver, BC, V5L </w:t>
                                  </w:r>
                                  <w:proofErr w:type="spellStart"/>
                                  <w:r>
                                    <w:rPr>
                                      <w:color w:val="FFFFFF" w:themeColor="background1"/>
                                    </w:rPr>
                                    <w:t>1L3</w:t>
                                  </w:r>
                                  <w:proofErr w:type="spellEnd"/>
                                </w:p>
                                <w:p w14:paraId="654C3679" w14:textId="67146979" w:rsidR="009B7296" w:rsidRDefault="009B7296" w:rsidP="00A73B57">
                                  <w:pPr>
                                    <w:pStyle w:val="NoSpacing"/>
                                    <w:spacing w:before="120" w:line="360" w:lineRule="auto"/>
                                    <w:jc w:val="center"/>
                                    <w:rPr>
                                      <w:color w:val="FFFFFF" w:themeColor="background1"/>
                                    </w:rPr>
                                  </w:pPr>
                                  <w:r>
                                    <w:rPr>
                                      <w:color w:val="FFFFFF" w:themeColor="background1"/>
                                    </w:rPr>
                                    <w:t>Supervised By: Lauren Chong</w:t>
                                  </w:r>
                                </w:p>
                                <w:p w14:paraId="37D2A509" w14:textId="07A0E451" w:rsidR="009B7296" w:rsidRDefault="009B7296" w:rsidP="00A73B57">
                                  <w:pPr>
                                    <w:pStyle w:val="NoSpacing"/>
                                    <w:spacing w:before="120" w:line="360" w:lineRule="auto"/>
                                    <w:jc w:val="center"/>
                                    <w:rPr>
                                      <w:color w:val="FFFFFF" w:themeColor="background1"/>
                                    </w:rPr>
                                  </w:pPr>
                                  <w:r>
                                    <w:rPr>
                                      <w:color w:val="FFFFFF" w:themeColor="background1"/>
                                    </w:rPr>
                                    <w:t>August 31</w:t>
                                  </w:r>
                                  <w:r w:rsidRPr="00650C02">
                                    <w:rPr>
                                      <w:color w:val="FFFFFF" w:themeColor="background1"/>
                                      <w:vertAlign w:val="superscript"/>
                                    </w:rPr>
                                    <w:t>st</w:t>
                                  </w:r>
                                  <w:r>
                                    <w:rPr>
                                      <w:color w:val="FFFFFF" w:themeColor="background1"/>
                                    </w:rPr>
                                    <w:t>, 2017</w:t>
                                  </w:r>
                                </w:p>
                                <w:p w14:paraId="27122562" w14:textId="77777777" w:rsidR="009B7296" w:rsidRDefault="009B7296" w:rsidP="00A73B57">
                                  <w:pPr>
                                    <w:pStyle w:val="NoSpacing"/>
                                    <w:spacing w:before="120" w:line="360" w:lineRule="auto"/>
                                    <w:jc w:val="center"/>
                                    <w:rPr>
                                      <w:color w:val="FFFFFF" w:themeColor="background1"/>
                                    </w:rPr>
                                  </w:pPr>
                                </w:p>
                                <w:p w14:paraId="7E30F5A4" w14:textId="77777777" w:rsidR="009B7296" w:rsidRDefault="009B7296" w:rsidP="00A73B57">
                                  <w:pPr>
                                    <w:pStyle w:val="NoSpacing"/>
                                    <w:spacing w:before="120" w:line="360" w:lineRule="auto"/>
                                    <w:jc w:val="center"/>
                                    <w:rPr>
                                      <w:color w:val="FFFFFF" w:themeColor="background1"/>
                                    </w:rPr>
                                  </w:pPr>
                                  <w:r>
                                    <w:rPr>
                                      <w:color w:val="FFFFFF" w:themeColor="background1"/>
                                    </w:rPr>
                                    <w:t>Submitted To:</w:t>
                                  </w:r>
                                </w:p>
                                <w:p w14:paraId="374C9B00" w14:textId="006D2647" w:rsidR="009B7296" w:rsidRDefault="009B7296" w:rsidP="00A73B57">
                                  <w:pPr>
                                    <w:pStyle w:val="NoSpacing"/>
                                    <w:spacing w:before="120" w:line="360" w:lineRule="auto"/>
                                    <w:jc w:val="center"/>
                                    <w:rPr>
                                      <w:color w:val="FFFFFF" w:themeColor="background1"/>
                                    </w:rPr>
                                  </w:pPr>
                                  <w:r>
                                    <w:rPr>
                                      <w:color w:val="FFFFFF" w:themeColor="background1"/>
                                    </w:rPr>
                                    <w:t>Susanna Khan, British Columbia Institute of Technology</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56"/>
                                      <w:szCs w:val="72"/>
                                    </w:rPr>
                                    <w:alias w:val="Title"/>
                                    <w:tag w:val=""/>
                                    <w:id w:val="-491247111"/>
                                    <w:dataBinding w:prefixMappings="xmlns:ns0='http://purl.org/dc/elements/1.1/' xmlns:ns1='http://schemas.openxmlformats.org/package/2006/metadata/core-properties' " w:xpath="/ns1:coreProperties[1]/ns0:title[1]" w:storeItemID="{6C3C8BC8-F283-45AE-878A-BAB7291924A1}"/>
                                    <w:text/>
                                  </w:sdtPr>
                                  <w:sdtEndPr/>
                                  <w:sdtContent>
                                    <w:p w14:paraId="74DF1A92" w14:textId="69502EBD" w:rsidR="009B7296" w:rsidRDefault="009B7296">
                                      <w:pPr>
                                        <w:pStyle w:val="NoSpacing"/>
                                        <w:jc w:val="center"/>
                                        <w:rPr>
                                          <w:rFonts w:asciiTheme="majorHAnsi" w:eastAsiaTheme="majorEastAsia" w:hAnsiTheme="majorHAnsi" w:cstheme="majorBidi"/>
                                          <w:caps/>
                                          <w:color w:val="5B9BD5" w:themeColor="accent1"/>
                                          <w:sz w:val="72"/>
                                          <w:szCs w:val="72"/>
                                        </w:rPr>
                                      </w:pPr>
                                      <w:r w:rsidRPr="001531C1">
                                        <w:rPr>
                                          <w:rFonts w:asciiTheme="majorHAnsi" w:eastAsiaTheme="majorEastAsia" w:hAnsiTheme="majorHAnsi" w:cstheme="majorBidi"/>
                                          <w:caps/>
                                          <w:color w:val="5B9BD5" w:themeColor="accent1"/>
                                          <w:sz w:val="56"/>
                                          <w:szCs w:val="72"/>
                                        </w:rPr>
                                        <w:t xml:space="preserve">APPLICATION OF </w:t>
                                      </w:r>
                                      <w:r>
                                        <w:rPr>
                                          <w:rFonts w:asciiTheme="majorHAnsi" w:eastAsiaTheme="majorEastAsia" w:hAnsiTheme="majorHAnsi" w:cstheme="majorBidi"/>
                                          <w:caps/>
                                          <w:color w:val="5B9BD5" w:themeColor="accent1"/>
                                          <w:sz w:val="56"/>
                                          <w:szCs w:val="72"/>
                                        </w:rPr>
                                        <w:t xml:space="preserve">SOFTWARE </w:t>
                                      </w:r>
                                      <w:r w:rsidRPr="001531C1">
                                        <w:rPr>
                                          <w:rFonts w:asciiTheme="majorHAnsi" w:eastAsiaTheme="majorEastAsia" w:hAnsiTheme="majorHAnsi" w:cstheme="majorBidi"/>
                                          <w:caps/>
                                          <w:color w:val="5B9BD5" w:themeColor="accent1"/>
                                          <w:sz w:val="56"/>
                                          <w:szCs w:val="72"/>
                                        </w:rPr>
                                        <w:t>DESIGN</w:t>
                                      </w:r>
                                      <w:r>
                                        <w:rPr>
                                          <w:rFonts w:asciiTheme="majorHAnsi" w:eastAsiaTheme="majorEastAsia" w:hAnsiTheme="majorHAnsi" w:cstheme="majorBidi"/>
                                          <w:caps/>
                                          <w:color w:val="5B9BD5" w:themeColor="accent1"/>
                                          <w:sz w:val="56"/>
                                          <w:szCs w:val="72"/>
                                        </w:rPr>
                                        <w:t xml:space="preserve"> STRATEGIES DURING </w:t>
                                      </w:r>
                                      <w:r w:rsidRPr="001531C1">
                                        <w:rPr>
                                          <w:rFonts w:asciiTheme="majorHAnsi" w:eastAsiaTheme="majorEastAsia" w:hAnsiTheme="majorHAnsi" w:cstheme="majorBidi"/>
                                          <w:caps/>
                                          <w:color w:val="5B9BD5" w:themeColor="accent1"/>
                                          <w:sz w:val="56"/>
                                          <w:szCs w:val="72"/>
                                        </w:rPr>
                                        <w:t>thE development of MODULAR snakemake pipelines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A41C905" id="Group 193" o:spid="_x0000_s1026"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14:paraId="0DE0F5DE" w14:textId="77777777" w:rsidR="009B7296" w:rsidRDefault="009B7296" w:rsidP="00A73B57">
                            <w:pPr>
                              <w:pStyle w:val="NoSpacing"/>
                              <w:spacing w:before="120" w:line="360" w:lineRule="auto"/>
                              <w:jc w:val="center"/>
                              <w:rPr>
                                <w:color w:val="FFFFFF" w:themeColor="background1"/>
                              </w:rPr>
                            </w:pPr>
                            <w:r>
                              <w:rPr>
                                <w:color w:val="FFFFFF" w:themeColor="background1"/>
                              </w:rPr>
                              <w:t>Tim Boyarski – A00979491</w:t>
                            </w:r>
                          </w:p>
                          <w:p w14:paraId="0A4505CA" w14:textId="77777777" w:rsidR="009B7296" w:rsidRDefault="009B7296" w:rsidP="00A73B57">
                            <w:pPr>
                              <w:pStyle w:val="NoSpacing"/>
                              <w:spacing w:before="120" w:line="360" w:lineRule="auto"/>
                              <w:jc w:val="center"/>
                              <w:rPr>
                                <w:color w:val="FFFFFF" w:themeColor="background1"/>
                              </w:rPr>
                            </w:pPr>
                            <w:r>
                              <w:rPr>
                                <w:color w:val="FFFFFF" w:themeColor="background1"/>
                              </w:rPr>
                              <w:t xml:space="preserve">Computer Systems Technology </w:t>
                            </w:r>
                          </w:p>
                          <w:p w14:paraId="14FBDC72" w14:textId="77777777" w:rsidR="009B7296" w:rsidRDefault="009B7296" w:rsidP="00A73B57">
                            <w:pPr>
                              <w:pStyle w:val="NoSpacing"/>
                              <w:spacing w:before="120" w:line="360" w:lineRule="auto"/>
                              <w:jc w:val="center"/>
                              <w:rPr>
                                <w:color w:val="FFFFFF" w:themeColor="background1"/>
                              </w:rPr>
                            </w:pPr>
                            <w:r>
                              <w:rPr>
                                <w:color w:val="FFFFFF" w:themeColor="background1"/>
                              </w:rPr>
                              <w:t>COMP 2990: Jan 2017 – Aug 2017</w:t>
                            </w:r>
                          </w:p>
                          <w:p w14:paraId="1D44AE86" w14:textId="77777777" w:rsidR="009B7296" w:rsidRDefault="009B7296" w:rsidP="00A73B57">
                            <w:pPr>
                              <w:pStyle w:val="NoSpacing"/>
                              <w:spacing w:before="120" w:line="360" w:lineRule="auto"/>
                              <w:jc w:val="center"/>
                              <w:rPr>
                                <w:color w:val="FFFFFF" w:themeColor="background1"/>
                              </w:rPr>
                            </w:pPr>
                            <w:r>
                              <w:rPr>
                                <w:color w:val="FFFFFF" w:themeColor="background1"/>
                              </w:rPr>
                              <w:t>   BC Cancer Research Centre</w:t>
                            </w:r>
                          </w:p>
                          <w:p w14:paraId="6EE80B7D" w14:textId="77777777" w:rsidR="009B7296" w:rsidRDefault="009B7296" w:rsidP="00A73B57">
                            <w:pPr>
                              <w:pStyle w:val="NoSpacing"/>
                              <w:spacing w:before="120" w:line="360" w:lineRule="auto"/>
                              <w:jc w:val="center"/>
                              <w:rPr>
                                <w:color w:val="FFFFFF" w:themeColor="background1"/>
                              </w:rPr>
                            </w:pPr>
                            <w:r>
                              <w:rPr>
                                <w:color w:val="FFFFFF" w:themeColor="background1"/>
                              </w:rPr>
                              <w:t>675 West 10</w:t>
                            </w:r>
                            <w:r w:rsidRPr="00C4315B">
                              <w:rPr>
                                <w:color w:val="FFFFFF" w:themeColor="background1"/>
                                <w:vertAlign w:val="superscript"/>
                              </w:rPr>
                              <w:t>th</w:t>
                            </w:r>
                            <w:r>
                              <w:rPr>
                                <w:color w:val="FFFFFF" w:themeColor="background1"/>
                              </w:rPr>
                              <w:t xml:space="preserve"> Avenue, Vancouver, BC, V5L 1L3</w:t>
                            </w:r>
                          </w:p>
                          <w:p w14:paraId="654C3679" w14:textId="67146979" w:rsidR="009B7296" w:rsidRDefault="009B7296" w:rsidP="00A73B57">
                            <w:pPr>
                              <w:pStyle w:val="NoSpacing"/>
                              <w:spacing w:before="120" w:line="360" w:lineRule="auto"/>
                              <w:jc w:val="center"/>
                              <w:rPr>
                                <w:color w:val="FFFFFF" w:themeColor="background1"/>
                              </w:rPr>
                            </w:pPr>
                            <w:r>
                              <w:rPr>
                                <w:color w:val="FFFFFF" w:themeColor="background1"/>
                              </w:rPr>
                              <w:t>Supervised By: Lauren Chong</w:t>
                            </w:r>
                          </w:p>
                          <w:p w14:paraId="37D2A509" w14:textId="07A0E451" w:rsidR="009B7296" w:rsidRDefault="009B7296" w:rsidP="00A73B57">
                            <w:pPr>
                              <w:pStyle w:val="NoSpacing"/>
                              <w:spacing w:before="120" w:line="360" w:lineRule="auto"/>
                              <w:jc w:val="center"/>
                              <w:rPr>
                                <w:color w:val="FFFFFF" w:themeColor="background1"/>
                              </w:rPr>
                            </w:pPr>
                            <w:r>
                              <w:rPr>
                                <w:color w:val="FFFFFF" w:themeColor="background1"/>
                              </w:rPr>
                              <w:t>August 31</w:t>
                            </w:r>
                            <w:r w:rsidRPr="00650C02">
                              <w:rPr>
                                <w:color w:val="FFFFFF" w:themeColor="background1"/>
                                <w:vertAlign w:val="superscript"/>
                              </w:rPr>
                              <w:t>st</w:t>
                            </w:r>
                            <w:r>
                              <w:rPr>
                                <w:color w:val="FFFFFF" w:themeColor="background1"/>
                              </w:rPr>
                              <w:t>, 2017</w:t>
                            </w:r>
                          </w:p>
                          <w:p w14:paraId="27122562" w14:textId="77777777" w:rsidR="009B7296" w:rsidRDefault="009B7296" w:rsidP="00A73B57">
                            <w:pPr>
                              <w:pStyle w:val="NoSpacing"/>
                              <w:spacing w:before="120" w:line="360" w:lineRule="auto"/>
                              <w:jc w:val="center"/>
                              <w:rPr>
                                <w:color w:val="FFFFFF" w:themeColor="background1"/>
                              </w:rPr>
                            </w:pPr>
                          </w:p>
                          <w:p w14:paraId="7E30F5A4" w14:textId="77777777" w:rsidR="009B7296" w:rsidRDefault="009B7296" w:rsidP="00A73B57">
                            <w:pPr>
                              <w:pStyle w:val="NoSpacing"/>
                              <w:spacing w:before="120" w:line="360" w:lineRule="auto"/>
                              <w:jc w:val="center"/>
                              <w:rPr>
                                <w:color w:val="FFFFFF" w:themeColor="background1"/>
                              </w:rPr>
                            </w:pPr>
                            <w:r>
                              <w:rPr>
                                <w:color w:val="FFFFFF" w:themeColor="background1"/>
                              </w:rPr>
                              <w:t>Submitted To:</w:t>
                            </w:r>
                          </w:p>
                          <w:p w14:paraId="374C9B00" w14:textId="006D2647" w:rsidR="009B7296" w:rsidRDefault="009B7296" w:rsidP="00A73B57">
                            <w:pPr>
                              <w:pStyle w:val="NoSpacing"/>
                              <w:spacing w:before="120" w:line="360" w:lineRule="auto"/>
                              <w:jc w:val="center"/>
                              <w:rPr>
                                <w:color w:val="FFFFFF" w:themeColor="background1"/>
                              </w:rPr>
                            </w:pPr>
                            <w:r>
                              <w:rPr>
                                <w:color w:val="FFFFFF" w:themeColor="background1"/>
                              </w:rPr>
                              <w:t>Susanna Khan, British Columbia Institute of Technology</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56"/>
                                <w:szCs w:val="72"/>
                              </w:rPr>
                              <w:alias w:val="Title"/>
                              <w:tag w:val=""/>
                              <w:id w:val="-491247111"/>
                              <w:dataBinding w:prefixMappings="xmlns:ns0='http://purl.org/dc/elements/1.1/' xmlns:ns1='http://schemas.openxmlformats.org/package/2006/metadata/core-properties' " w:xpath="/ns1:coreProperties[1]/ns0:title[1]" w:storeItemID="{6C3C8BC8-F283-45AE-878A-BAB7291924A1}"/>
                              <w:text/>
                            </w:sdtPr>
                            <w:sdtContent>
                              <w:p w14:paraId="74DF1A92" w14:textId="69502EBD" w:rsidR="009B7296" w:rsidRDefault="009B7296">
                                <w:pPr>
                                  <w:pStyle w:val="NoSpacing"/>
                                  <w:jc w:val="center"/>
                                  <w:rPr>
                                    <w:rFonts w:asciiTheme="majorHAnsi" w:eastAsiaTheme="majorEastAsia" w:hAnsiTheme="majorHAnsi" w:cstheme="majorBidi"/>
                                    <w:caps/>
                                    <w:color w:val="5B9BD5" w:themeColor="accent1"/>
                                    <w:sz w:val="72"/>
                                    <w:szCs w:val="72"/>
                                  </w:rPr>
                                </w:pPr>
                                <w:r w:rsidRPr="001531C1">
                                  <w:rPr>
                                    <w:rFonts w:asciiTheme="majorHAnsi" w:eastAsiaTheme="majorEastAsia" w:hAnsiTheme="majorHAnsi" w:cstheme="majorBidi"/>
                                    <w:caps/>
                                    <w:color w:val="5B9BD5" w:themeColor="accent1"/>
                                    <w:sz w:val="56"/>
                                    <w:szCs w:val="72"/>
                                  </w:rPr>
                                  <w:t xml:space="preserve">APPLICATION OF </w:t>
                                </w:r>
                                <w:r>
                                  <w:rPr>
                                    <w:rFonts w:asciiTheme="majorHAnsi" w:eastAsiaTheme="majorEastAsia" w:hAnsiTheme="majorHAnsi" w:cstheme="majorBidi"/>
                                    <w:caps/>
                                    <w:color w:val="5B9BD5" w:themeColor="accent1"/>
                                    <w:sz w:val="56"/>
                                    <w:szCs w:val="72"/>
                                  </w:rPr>
                                  <w:t xml:space="preserve">SOFTWARE </w:t>
                                </w:r>
                                <w:r w:rsidRPr="001531C1">
                                  <w:rPr>
                                    <w:rFonts w:asciiTheme="majorHAnsi" w:eastAsiaTheme="majorEastAsia" w:hAnsiTheme="majorHAnsi" w:cstheme="majorBidi"/>
                                    <w:caps/>
                                    <w:color w:val="5B9BD5" w:themeColor="accent1"/>
                                    <w:sz w:val="56"/>
                                    <w:szCs w:val="72"/>
                                  </w:rPr>
                                  <w:t>DESIGN</w:t>
                                </w:r>
                                <w:r>
                                  <w:rPr>
                                    <w:rFonts w:asciiTheme="majorHAnsi" w:eastAsiaTheme="majorEastAsia" w:hAnsiTheme="majorHAnsi" w:cstheme="majorBidi"/>
                                    <w:caps/>
                                    <w:color w:val="5B9BD5" w:themeColor="accent1"/>
                                    <w:sz w:val="56"/>
                                    <w:szCs w:val="72"/>
                                  </w:rPr>
                                  <w:t xml:space="preserve"> STRATEGIES DURING </w:t>
                                </w:r>
                                <w:r w:rsidRPr="001531C1">
                                  <w:rPr>
                                    <w:rFonts w:asciiTheme="majorHAnsi" w:eastAsiaTheme="majorEastAsia" w:hAnsiTheme="majorHAnsi" w:cstheme="majorBidi"/>
                                    <w:caps/>
                                    <w:color w:val="5B9BD5" w:themeColor="accent1"/>
                                    <w:sz w:val="56"/>
                                    <w:szCs w:val="72"/>
                                  </w:rPr>
                                  <w:t>thE development of MODULAR snakemake pipelines</w:t>
                                </w:r>
                              </w:p>
                            </w:sdtContent>
                          </w:sdt>
                        </w:txbxContent>
                      </v:textbox>
                    </v:shape>
                    <w10:wrap anchorx="page" anchory="page"/>
                  </v:group>
                </w:pict>
              </mc:Fallback>
            </mc:AlternateContent>
          </w:r>
        </w:p>
        <w:p w14:paraId="7022B361" w14:textId="77777777" w:rsidR="000327DB" w:rsidRDefault="000327DB">
          <w:pPr>
            <w:spacing w:after="160" w:line="259" w:lineRule="auto"/>
            <w:ind w:left="0"/>
          </w:pPr>
          <w:r>
            <w:br w:type="page"/>
          </w:r>
        </w:p>
        <w:p w14:paraId="2FC73AC6" w14:textId="0F27422F" w:rsidR="00A73B57" w:rsidRDefault="00A73B57" w:rsidP="000327DB">
          <w:pPr>
            <w:pStyle w:val="Heading1"/>
          </w:pPr>
          <w:bookmarkStart w:id="0" w:name="_Toc491969513"/>
          <w:r>
            <w:lastRenderedPageBreak/>
            <w:t>Summary</w:t>
          </w:r>
          <w:bookmarkEnd w:id="0"/>
        </w:p>
        <w:p w14:paraId="6D4D16F9" w14:textId="5E255811" w:rsidR="009B7296" w:rsidRDefault="009B7296" w:rsidP="009B7296">
          <w:r>
            <w:t xml:space="preserve">The application of design principles resulted in a </w:t>
          </w:r>
          <w:r w:rsidR="00CA4DB1">
            <w:t xml:space="preserve">efficient, </w:t>
          </w:r>
          <w:r>
            <w:t>user-friendly</w:t>
          </w:r>
          <w:r w:rsidR="00CA4DB1">
            <w:t>,</w:t>
          </w:r>
          <w:r>
            <w:t xml:space="preserve"> and maintainable system. The language of Snakemake and the design of the system were not identified as limiting factors; rather, the system is limited by the </w:t>
          </w:r>
          <w:r w:rsidR="00C0303E">
            <w:t xml:space="preserve">ability of the developer or </w:t>
          </w:r>
          <w:r>
            <w:t xml:space="preserve">the </w:t>
          </w:r>
          <w:r w:rsidR="00C0303E">
            <w:t xml:space="preserve">processing-power of the hardware. </w:t>
          </w:r>
          <w:r w:rsidR="00362976">
            <w:t xml:space="preserve">The application of </w:t>
          </w:r>
          <w:r w:rsidR="007268C0">
            <w:t xml:space="preserve">design patterns </w:t>
          </w:r>
          <w:r w:rsidR="00362976">
            <w:t xml:space="preserve">was most notable when </w:t>
          </w:r>
          <w:r w:rsidR="005574E4">
            <w:t>c</w:t>
          </w:r>
          <w:r w:rsidR="00AB3DB7">
            <w:t>learly defin</w:t>
          </w:r>
          <w:r w:rsidR="007268C0">
            <w:t>ing</w:t>
          </w:r>
          <w:r w:rsidR="00AB3DB7">
            <w:t xml:space="preserve"> </w:t>
          </w:r>
          <w:r w:rsidR="00441407">
            <w:t>system</w:t>
          </w:r>
          <w:r w:rsidR="005574E4">
            <w:t xml:space="preserve"> boundaries, </w:t>
          </w:r>
          <w:r w:rsidR="00BA17C7">
            <w:t>establishing</w:t>
          </w:r>
          <w:r w:rsidR="00362976">
            <w:t xml:space="preserve"> </w:t>
          </w:r>
          <w:r w:rsidR="009C72EA">
            <w:t>wor</w:t>
          </w:r>
          <w:r w:rsidR="00BA17C7">
            <w:t>kspace-</w:t>
          </w:r>
          <w:r w:rsidR="00AB3DB7">
            <w:t>specific configuration</w:t>
          </w:r>
          <w:r w:rsidR="005574E4">
            <w:t xml:space="preserve">, and </w:t>
          </w:r>
          <w:r w:rsidR="002B3C74">
            <w:t>autom</w:t>
          </w:r>
          <w:r w:rsidR="0099708C">
            <w:t xml:space="preserve">ating workspace setup. </w:t>
          </w:r>
          <w:r w:rsidR="005574E4">
            <w:t>This report discusses the</w:t>
          </w:r>
          <w:r w:rsidR="00EA376C">
            <w:t xml:space="preserve"> utilization of software design patterns </w:t>
          </w:r>
          <w:sdt>
            <w:sdtPr>
              <w:id w:val="-1116295266"/>
              <w:citation/>
            </w:sdtPr>
            <w:sdtEndPr/>
            <w:sdtContent>
              <w:r w:rsidR="00EA376C">
                <w:fldChar w:fldCharType="begin"/>
              </w:r>
              <w:r w:rsidR="00EA376C">
                <w:instrText xml:space="preserve"> CITATION Gam95 \l 4105  \m Lar12</w:instrText>
              </w:r>
              <w:r w:rsidR="00EA376C">
                <w:fldChar w:fldCharType="separate"/>
              </w:r>
              <w:r w:rsidR="00925C26">
                <w:rPr>
                  <w:noProof/>
                </w:rPr>
                <w:t>(Gamma, 1995; Larman, 2012)</w:t>
              </w:r>
              <w:r w:rsidR="00EA376C">
                <w:fldChar w:fldCharType="end"/>
              </w:r>
            </w:sdtContent>
          </w:sdt>
          <w:r w:rsidR="00EA376C">
            <w:t xml:space="preserve"> </w:t>
          </w:r>
          <w:r w:rsidR="005574E4">
            <w:t xml:space="preserve">as they relate to specific sections of the </w:t>
          </w:r>
          <w:r w:rsidR="00362976">
            <w:t>LCR Snakemake Pipeline System</w:t>
          </w:r>
          <w:r w:rsidR="005574E4">
            <w:t>.</w:t>
          </w:r>
        </w:p>
        <w:p w14:paraId="00DDCA34" w14:textId="2B922960" w:rsidR="001E325B" w:rsidRDefault="001E325B" w:rsidP="00EA5662">
          <w:r>
            <w:br w:type="page"/>
          </w:r>
        </w:p>
      </w:sdtContent>
    </w:sdt>
    <w:sdt>
      <w:sdtPr>
        <w:rPr>
          <w:rFonts w:asciiTheme="minorHAnsi" w:eastAsiaTheme="minorHAnsi" w:hAnsiTheme="minorHAnsi" w:cstheme="minorBidi"/>
          <w:b w:val="0"/>
          <w:color w:val="auto"/>
          <w:sz w:val="22"/>
          <w:szCs w:val="22"/>
          <w:u w:val="none"/>
          <w:lang w:val="en-CA"/>
        </w:rPr>
        <w:id w:val="156036824"/>
        <w:docPartObj>
          <w:docPartGallery w:val="Table of Contents"/>
          <w:docPartUnique/>
        </w:docPartObj>
      </w:sdtPr>
      <w:sdtEndPr>
        <w:rPr>
          <w:bCs/>
          <w:noProof/>
        </w:rPr>
      </w:sdtEndPr>
      <w:sdtContent>
        <w:p w14:paraId="57A2D43A" w14:textId="1673C08F" w:rsidR="00EA5662" w:rsidRDefault="00EA5662" w:rsidP="001531C1">
          <w:pPr>
            <w:pStyle w:val="TOCHeading"/>
            <w:spacing w:line="240" w:lineRule="auto"/>
          </w:pPr>
          <w:r>
            <w:t>Table of Contents</w:t>
          </w:r>
        </w:p>
        <w:p w14:paraId="40B3AB15" w14:textId="335A3434" w:rsidR="0001159B" w:rsidRDefault="00EA5662" w:rsidP="0001159B">
          <w:pPr>
            <w:pStyle w:val="TOC1"/>
            <w:tabs>
              <w:tab w:val="right" w:leader="dot" w:pos="9350"/>
            </w:tabs>
            <w:spacing w:line="240" w:lineRule="auto"/>
            <w:rPr>
              <w:rFonts w:eastAsiaTheme="minorEastAsia"/>
              <w:b w:val="0"/>
              <w:bCs w:val="0"/>
              <w:i w:val="0"/>
              <w:noProof/>
              <w:sz w:val="22"/>
              <w:szCs w:val="22"/>
              <w:lang w:eastAsia="en-CA"/>
            </w:rPr>
          </w:pPr>
          <w:r w:rsidRPr="00EA5662">
            <w:rPr>
              <w:b w:val="0"/>
              <w:bCs w:val="0"/>
            </w:rPr>
            <w:fldChar w:fldCharType="begin"/>
          </w:r>
          <w:r w:rsidRPr="00EA5662">
            <w:rPr>
              <w:b w:val="0"/>
            </w:rPr>
            <w:instrText xml:space="preserve"> TOC \o "1-3" \h \z \u </w:instrText>
          </w:r>
          <w:r w:rsidRPr="00EA5662">
            <w:rPr>
              <w:b w:val="0"/>
              <w:bCs w:val="0"/>
            </w:rPr>
            <w:fldChar w:fldCharType="separate"/>
          </w:r>
          <w:hyperlink w:anchor="_Toc491969513" w:history="1">
            <w:r w:rsidR="0001159B" w:rsidRPr="00F7176F">
              <w:rPr>
                <w:rStyle w:val="Hyperlink"/>
                <w:noProof/>
              </w:rPr>
              <w:t>Summary</w:t>
            </w:r>
            <w:r w:rsidR="0001159B">
              <w:rPr>
                <w:noProof/>
                <w:webHidden/>
              </w:rPr>
              <w:tab/>
            </w:r>
            <w:r w:rsidR="0001159B">
              <w:rPr>
                <w:noProof/>
                <w:webHidden/>
              </w:rPr>
              <w:fldChar w:fldCharType="begin"/>
            </w:r>
            <w:r w:rsidR="0001159B">
              <w:rPr>
                <w:noProof/>
                <w:webHidden/>
              </w:rPr>
              <w:instrText xml:space="preserve"> PAGEREF _Toc491969513 \h </w:instrText>
            </w:r>
            <w:r w:rsidR="0001159B">
              <w:rPr>
                <w:noProof/>
                <w:webHidden/>
              </w:rPr>
            </w:r>
            <w:r w:rsidR="0001159B">
              <w:rPr>
                <w:noProof/>
                <w:webHidden/>
              </w:rPr>
              <w:fldChar w:fldCharType="separate"/>
            </w:r>
            <w:r w:rsidR="0001159B">
              <w:rPr>
                <w:noProof/>
                <w:webHidden/>
              </w:rPr>
              <w:t>ii</w:t>
            </w:r>
            <w:r w:rsidR="0001159B">
              <w:rPr>
                <w:noProof/>
                <w:webHidden/>
              </w:rPr>
              <w:fldChar w:fldCharType="end"/>
            </w:r>
          </w:hyperlink>
        </w:p>
        <w:p w14:paraId="47B70870" w14:textId="7B8E57D3"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14" w:history="1">
            <w:r w:rsidR="0001159B" w:rsidRPr="00F7176F">
              <w:rPr>
                <w:rStyle w:val="Hyperlink"/>
                <w:noProof/>
              </w:rPr>
              <w:t>List of Figures</w:t>
            </w:r>
            <w:r w:rsidR="0001159B">
              <w:rPr>
                <w:noProof/>
                <w:webHidden/>
              </w:rPr>
              <w:tab/>
            </w:r>
            <w:r w:rsidR="0001159B">
              <w:rPr>
                <w:noProof/>
                <w:webHidden/>
              </w:rPr>
              <w:fldChar w:fldCharType="begin"/>
            </w:r>
            <w:r w:rsidR="0001159B">
              <w:rPr>
                <w:noProof/>
                <w:webHidden/>
              </w:rPr>
              <w:instrText xml:space="preserve"> PAGEREF _Toc491969514 \h </w:instrText>
            </w:r>
            <w:r w:rsidR="0001159B">
              <w:rPr>
                <w:noProof/>
                <w:webHidden/>
              </w:rPr>
            </w:r>
            <w:r w:rsidR="0001159B">
              <w:rPr>
                <w:noProof/>
                <w:webHidden/>
              </w:rPr>
              <w:fldChar w:fldCharType="separate"/>
            </w:r>
            <w:r w:rsidR="0001159B">
              <w:rPr>
                <w:noProof/>
                <w:webHidden/>
              </w:rPr>
              <w:t>iv</w:t>
            </w:r>
            <w:r w:rsidR="0001159B">
              <w:rPr>
                <w:noProof/>
                <w:webHidden/>
              </w:rPr>
              <w:fldChar w:fldCharType="end"/>
            </w:r>
          </w:hyperlink>
        </w:p>
        <w:p w14:paraId="53CB9949" w14:textId="6158F746"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15" w:history="1">
            <w:r w:rsidR="0001159B" w:rsidRPr="00F7176F">
              <w:rPr>
                <w:rStyle w:val="Hyperlink"/>
                <w:noProof/>
              </w:rPr>
              <w:t>Introduction</w:t>
            </w:r>
            <w:r w:rsidR="0001159B">
              <w:rPr>
                <w:noProof/>
                <w:webHidden/>
              </w:rPr>
              <w:tab/>
            </w:r>
            <w:r w:rsidR="0001159B">
              <w:rPr>
                <w:noProof/>
                <w:webHidden/>
              </w:rPr>
              <w:fldChar w:fldCharType="begin"/>
            </w:r>
            <w:r w:rsidR="0001159B">
              <w:rPr>
                <w:noProof/>
                <w:webHidden/>
              </w:rPr>
              <w:instrText xml:space="preserve"> PAGEREF _Toc491969515 \h </w:instrText>
            </w:r>
            <w:r w:rsidR="0001159B">
              <w:rPr>
                <w:noProof/>
                <w:webHidden/>
              </w:rPr>
            </w:r>
            <w:r w:rsidR="0001159B">
              <w:rPr>
                <w:noProof/>
                <w:webHidden/>
              </w:rPr>
              <w:fldChar w:fldCharType="separate"/>
            </w:r>
            <w:r w:rsidR="0001159B">
              <w:rPr>
                <w:noProof/>
                <w:webHidden/>
              </w:rPr>
              <w:t>1</w:t>
            </w:r>
            <w:r w:rsidR="0001159B">
              <w:rPr>
                <w:noProof/>
                <w:webHidden/>
              </w:rPr>
              <w:fldChar w:fldCharType="end"/>
            </w:r>
          </w:hyperlink>
        </w:p>
        <w:p w14:paraId="44C4753D" w14:textId="586E217C" w:rsidR="0001159B" w:rsidRDefault="00486308" w:rsidP="0001159B">
          <w:pPr>
            <w:pStyle w:val="TOC3"/>
            <w:tabs>
              <w:tab w:val="right" w:leader="dot" w:pos="9350"/>
            </w:tabs>
            <w:spacing w:line="240" w:lineRule="auto"/>
            <w:rPr>
              <w:rFonts w:eastAsiaTheme="minorEastAsia"/>
              <w:i w:val="0"/>
              <w:noProof/>
              <w:lang w:eastAsia="en-CA"/>
            </w:rPr>
          </w:pPr>
          <w:hyperlink w:anchor="_Toc491969516" w:history="1">
            <w:r w:rsidR="0001159B" w:rsidRPr="00F7176F">
              <w:rPr>
                <w:rStyle w:val="Hyperlink"/>
                <w:noProof/>
              </w:rPr>
              <w:t>Design Patterns and Recommendations</w:t>
            </w:r>
            <w:r w:rsidR="0001159B">
              <w:rPr>
                <w:noProof/>
                <w:webHidden/>
              </w:rPr>
              <w:tab/>
            </w:r>
            <w:r w:rsidR="0001159B">
              <w:rPr>
                <w:noProof/>
                <w:webHidden/>
              </w:rPr>
              <w:fldChar w:fldCharType="begin"/>
            </w:r>
            <w:r w:rsidR="0001159B">
              <w:rPr>
                <w:noProof/>
                <w:webHidden/>
              </w:rPr>
              <w:instrText xml:space="preserve"> PAGEREF _Toc491969516 \h </w:instrText>
            </w:r>
            <w:r w:rsidR="0001159B">
              <w:rPr>
                <w:noProof/>
                <w:webHidden/>
              </w:rPr>
            </w:r>
            <w:r w:rsidR="0001159B">
              <w:rPr>
                <w:noProof/>
                <w:webHidden/>
              </w:rPr>
              <w:fldChar w:fldCharType="separate"/>
            </w:r>
            <w:r w:rsidR="0001159B">
              <w:rPr>
                <w:noProof/>
                <w:webHidden/>
              </w:rPr>
              <w:t>2</w:t>
            </w:r>
            <w:r w:rsidR="0001159B">
              <w:rPr>
                <w:noProof/>
                <w:webHidden/>
              </w:rPr>
              <w:fldChar w:fldCharType="end"/>
            </w:r>
          </w:hyperlink>
        </w:p>
        <w:p w14:paraId="3FD27855" w14:textId="241ED1B0" w:rsidR="0001159B" w:rsidRDefault="00486308" w:rsidP="0001159B">
          <w:pPr>
            <w:pStyle w:val="TOC3"/>
            <w:tabs>
              <w:tab w:val="right" w:leader="dot" w:pos="9350"/>
            </w:tabs>
            <w:spacing w:line="240" w:lineRule="auto"/>
            <w:rPr>
              <w:rFonts w:eastAsiaTheme="minorEastAsia"/>
              <w:i w:val="0"/>
              <w:noProof/>
              <w:lang w:eastAsia="en-CA"/>
            </w:rPr>
          </w:pPr>
          <w:hyperlink w:anchor="_Toc491969517" w:history="1">
            <w:r w:rsidR="0001159B" w:rsidRPr="00F7176F">
              <w:rPr>
                <w:rStyle w:val="Hyperlink"/>
                <w:noProof/>
              </w:rPr>
              <w:t>Author’s Background</w:t>
            </w:r>
            <w:r w:rsidR="0001159B">
              <w:rPr>
                <w:noProof/>
                <w:webHidden/>
              </w:rPr>
              <w:tab/>
            </w:r>
            <w:r w:rsidR="0001159B">
              <w:rPr>
                <w:noProof/>
                <w:webHidden/>
              </w:rPr>
              <w:fldChar w:fldCharType="begin"/>
            </w:r>
            <w:r w:rsidR="0001159B">
              <w:rPr>
                <w:noProof/>
                <w:webHidden/>
              </w:rPr>
              <w:instrText xml:space="preserve"> PAGEREF _Toc491969517 \h </w:instrText>
            </w:r>
            <w:r w:rsidR="0001159B">
              <w:rPr>
                <w:noProof/>
                <w:webHidden/>
              </w:rPr>
            </w:r>
            <w:r w:rsidR="0001159B">
              <w:rPr>
                <w:noProof/>
                <w:webHidden/>
              </w:rPr>
              <w:fldChar w:fldCharType="separate"/>
            </w:r>
            <w:r w:rsidR="0001159B">
              <w:rPr>
                <w:noProof/>
                <w:webHidden/>
              </w:rPr>
              <w:t>6</w:t>
            </w:r>
            <w:r w:rsidR="0001159B">
              <w:rPr>
                <w:noProof/>
                <w:webHidden/>
              </w:rPr>
              <w:fldChar w:fldCharType="end"/>
            </w:r>
          </w:hyperlink>
        </w:p>
        <w:p w14:paraId="085F2030" w14:textId="438FFA20"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18" w:history="1">
            <w:r w:rsidR="0001159B" w:rsidRPr="00F7176F">
              <w:rPr>
                <w:rStyle w:val="Hyperlink"/>
                <w:noProof/>
              </w:rPr>
              <w:t>Methodology</w:t>
            </w:r>
            <w:r w:rsidR="0001159B">
              <w:rPr>
                <w:noProof/>
                <w:webHidden/>
              </w:rPr>
              <w:tab/>
            </w:r>
            <w:r w:rsidR="0001159B">
              <w:rPr>
                <w:noProof/>
                <w:webHidden/>
              </w:rPr>
              <w:fldChar w:fldCharType="begin"/>
            </w:r>
            <w:r w:rsidR="0001159B">
              <w:rPr>
                <w:noProof/>
                <w:webHidden/>
              </w:rPr>
              <w:instrText xml:space="preserve"> PAGEREF _Toc491969518 \h </w:instrText>
            </w:r>
            <w:r w:rsidR="0001159B">
              <w:rPr>
                <w:noProof/>
                <w:webHidden/>
              </w:rPr>
            </w:r>
            <w:r w:rsidR="0001159B">
              <w:rPr>
                <w:noProof/>
                <w:webHidden/>
              </w:rPr>
              <w:fldChar w:fldCharType="separate"/>
            </w:r>
            <w:r w:rsidR="0001159B">
              <w:rPr>
                <w:noProof/>
                <w:webHidden/>
              </w:rPr>
              <w:t>7</w:t>
            </w:r>
            <w:r w:rsidR="0001159B">
              <w:rPr>
                <w:noProof/>
                <w:webHidden/>
              </w:rPr>
              <w:fldChar w:fldCharType="end"/>
            </w:r>
          </w:hyperlink>
        </w:p>
        <w:p w14:paraId="4462739B" w14:textId="24529733" w:rsidR="0001159B" w:rsidRDefault="00486308" w:rsidP="0001159B">
          <w:pPr>
            <w:pStyle w:val="TOC3"/>
            <w:tabs>
              <w:tab w:val="right" w:leader="dot" w:pos="9350"/>
            </w:tabs>
            <w:spacing w:line="240" w:lineRule="auto"/>
            <w:rPr>
              <w:rFonts w:eastAsiaTheme="minorEastAsia"/>
              <w:i w:val="0"/>
              <w:noProof/>
              <w:lang w:eastAsia="en-CA"/>
            </w:rPr>
          </w:pPr>
          <w:hyperlink w:anchor="_Toc491969519" w:history="1">
            <w:r w:rsidR="0001159B" w:rsidRPr="00F7176F">
              <w:rPr>
                <w:rStyle w:val="Hyperlink"/>
                <w:noProof/>
              </w:rPr>
              <w:t>Language Considerations</w:t>
            </w:r>
            <w:r w:rsidR="0001159B">
              <w:rPr>
                <w:noProof/>
                <w:webHidden/>
              </w:rPr>
              <w:tab/>
            </w:r>
            <w:r w:rsidR="0001159B">
              <w:rPr>
                <w:noProof/>
                <w:webHidden/>
              </w:rPr>
              <w:fldChar w:fldCharType="begin"/>
            </w:r>
            <w:r w:rsidR="0001159B">
              <w:rPr>
                <w:noProof/>
                <w:webHidden/>
              </w:rPr>
              <w:instrText xml:space="preserve"> PAGEREF _Toc491969519 \h </w:instrText>
            </w:r>
            <w:r w:rsidR="0001159B">
              <w:rPr>
                <w:noProof/>
                <w:webHidden/>
              </w:rPr>
            </w:r>
            <w:r w:rsidR="0001159B">
              <w:rPr>
                <w:noProof/>
                <w:webHidden/>
              </w:rPr>
              <w:fldChar w:fldCharType="separate"/>
            </w:r>
            <w:r w:rsidR="0001159B">
              <w:rPr>
                <w:noProof/>
                <w:webHidden/>
              </w:rPr>
              <w:t>7</w:t>
            </w:r>
            <w:r w:rsidR="0001159B">
              <w:rPr>
                <w:noProof/>
                <w:webHidden/>
              </w:rPr>
              <w:fldChar w:fldCharType="end"/>
            </w:r>
          </w:hyperlink>
        </w:p>
        <w:p w14:paraId="0FF9D48F" w14:textId="433072EE" w:rsidR="0001159B" w:rsidRDefault="00486308" w:rsidP="0001159B">
          <w:pPr>
            <w:pStyle w:val="TOC3"/>
            <w:tabs>
              <w:tab w:val="right" w:leader="dot" w:pos="9350"/>
            </w:tabs>
            <w:spacing w:line="240" w:lineRule="auto"/>
            <w:rPr>
              <w:rFonts w:eastAsiaTheme="minorEastAsia"/>
              <w:i w:val="0"/>
              <w:noProof/>
              <w:lang w:eastAsia="en-CA"/>
            </w:rPr>
          </w:pPr>
          <w:hyperlink w:anchor="_Toc491969520" w:history="1">
            <w:r w:rsidR="0001159B" w:rsidRPr="00F7176F">
              <w:rPr>
                <w:rStyle w:val="Hyperlink"/>
                <w:noProof/>
              </w:rPr>
              <w:t>Production Environment and Hardware</w:t>
            </w:r>
            <w:r w:rsidR="0001159B">
              <w:rPr>
                <w:noProof/>
                <w:webHidden/>
              </w:rPr>
              <w:tab/>
            </w:r>
            <w:r w:rsidR="0001159B">
              <w:rPr>
                <w:noProof/>
                <w:webHidden/>
              </w:rPr>
              <w:fldChar w:fldCharType="begin"/>
            </w:r>
            <w:r w:rsidR="0001159B">
              <w:rPr>
                <w:noProof/>
                <w:webHidden/>
              </w:rPr>
              <w:instrText xml:space="preserve"> PAGEREF _Toc491969520 \h </w:instrText>
            </w:r>
            <w:r w:rsidR="0001159B">
              <w:rPr>
                <w:noProof/>
                <w:webHidden/>
              </w:rPr>
            </w:r>
            <w:r w:rsidR="0001159B">
              <w:rPr>
                <w:noProof/>
                <w:webHidden/>
              </w:rPr>
              <w:fldChar w:fldCharType="separate"/>
            </w:r>
            <w:r w:rsidR="0001159B">
              <w:rPr>
                <w:noProof/>
                <w:webHidden/>
              </w:rPr>
              <w:t>8</w:t>
            </w:r>
            <w:r w:rsidR="0001159B">
              <w:rPr>
                <w:noProof/>
                <w:webHidden/>
              </w:rPr>
              <w:fldChar w:fldCharType="end"/>
            </w:r>
          </w:hyperlink>
        </w:p>
        <w:p w14:paraId="7E5C1DDB" w14:textId="4339B6A7"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21" w:history="1">
            <w:r w:rsidR="0001159B" w:rsidRPr="00F7176F">
              <w:rPr>
                <w:rStyle w:val="Hyperlink"/>
                <w:noProof/>
              </w:rPr>
              <w:t>Results</w:t>
            </w:r>
            <w:r w:rsidR="0001159B">
              <w:rPr>
                <w:noProof/>
                <w:webHidden/>
              </w:rPr>
              <w:tab/>
            </w:r>
            <w:r w:rsidR="0001159B">
              <w:rPr>
                <w:noProof/>
                <w:webHidden/>
              </w:rPr>
              <w:fldChar w:fldCharType="begin"/>
            </w:r>
            <w:r w:rsidR="0001159B">
              <w:rPr>
                <w:noProof/>
                <w:webHidden/>
              </w:rPr>
              <w:instrText xml:space="preserve"> PAGEREF _Toc491969521 \h </w:instrText>
            </w:r>
            <w:r w:rsidR="0001159B">
              <w:rPr>
                <w:noProof/>
                <w:webHidden/>
              </w:rPr>
            </w:r>
            <w:r w:rsidR="0001159B">
              <w:rPr>
                <w:noProof/>
                <w:webHidden/>
              </w:rPr>
              <w:fldChar w:fldCharType="separate"/>
            </w:r>
            <w:r w:rsidR="0001159B">
              <w:rPr>
                <w:noProof/>
                <w:webHidden/>
              </w:rPr>
              <w:t>9</w:t>
            </w:r>
            <w:r w:rsidR="0001159B">
              <w:rPr>
                <w:noProof/>
                <w:webHidden/>
              </w:rPr>
              <w:fldChar w:fldCharType="end"/>
            </w:r>
          </w:hyperlink>
        </w:p>
        <w:p w14:paraId="2EF24555" w14:textId="4E6657E0" w:rsidR="0001159B" w:rsidRDefault="00486308" w:rsidP="0001159B">
          <w:pPr>
            <w:pStyle w:val="TOC3"/>
            <w:tabs>
              <w:tab w:val="right" w:leader="dot" w:pos="9350"/>
            </w:tabs>
            <w:spacing w:line="240" w:lineRule="auto"/>
            <w:rPr>
              <w:rFonts w:eastAsiaTheme="minorEastAsia"/>
              <w:i w:val="0"/>
              <w:noProof/>
              <w:lang w:eastAsia="en-CA"/>
            </w:rPr>
          </w:pPr>
          <w:hyperlink w:anchor="_Toc491969522" w:history="1">
            <w:r w:rsidR="0001159B" w:rsidRPr="00F7176F">
              <w:rPr>
                <w:rStyle w:val="Hyperlink"/>
                <w:noProof/>
              </w:rPr>
              <w:t>System Nomenclature</w:t>
            </w:r>
            <w:r w:rsidR="0001159B">
              <w:rPr>
                <w:noProof/>
                <w:webHidden/>
              </w:rPr>
              <w:tab/>
            </w:r>
            <w:r w:rsidR="0001159B">
              <w:rPr>
                <w:noProof/>
                <w:webHidden/>
              </w:rPr>
              <w:fldChar w:fldCharType="begin"/>
            </w:r>
            <w:r w:rsidR="0001159B">
              <w:rPr>
                <w:noProof/>
                <w:webHidden/>
              </w:rPr>
              <w:instrText xml:space="preserve"> PAGEREF _Toc491969522 \h </w:instrText>
            </w:r>
            <w:r w:rsidR="0001159B">
              <w:rPr>
                <w:noProof/>
                <w:webHidden/>
              </w:rPr>
            </w:r>
            <w:r w:rsidR="0001159B">
              <w:rPr>
                <w:noProof/>
                <w:webHidden/>
              </w:rPr>
              <w:fldChar w:fldCharType="separate"/>
            </w:r>
            <w:r w:rsidR="0001159B">
              <w:rPr>
                <w:noProof/>
                <w:webHidden/>
              </w:rPr>
              <w:t>9</w:t>
            </w:r>
            <w:r w:rsidR="0001159B">
              <w:rPr>
                <w:noProof/>
                <w:webHidden/>
              </w:rPr>
              <w:fldChar w:fldCharType="end"/>
            </w:r>
          </w:hyperlink>
        </w:p>
        <w:p w14:paraId="1F5AA193" w14:textId="00010974" w:rsidR="0001159B" w:rsidRDefault="00486308" w:rsidP="0001159B">
          <w:pPr>
            <w:pStyle w:val="TOC3"/>
            <w:tabs>
              <w:tab w:val="right" w:leader="dot" w:pos="9350"/>
            </w:tabs>
            <w:spacing w:line="240" w:lineRule="auto"/>
            <w:rPr>
              <w:rFonts w:eastAsiaTheme="minorEastAsia"/>
              <w:i w:val="0"/>
              <w:noProof/>
              <w:lang w:eastAsia="en-CA"/>
            </w:rPr>
          </w:pPr>
          <w:hyperlink w:anchor="_Toc491969523" w:history="1">
            <w:r w:rsidR="0001159B" w:rsidRPr="00F7176F">
              <w:rPr>
                <w:rStyle w:val="Hyperlink"/>
                <w:noProof/>
              </w:rPr>
              <w:t>Workspace Organization</w:t>
            </w:r>
            <w:r w:rsidR="0001159B">
              <w:rPr>
                <w:noProof/>
                <w:webHidden/>
              </w:rPr>
              <w:tab/>
            </w:r>
            <w:r w:rsidR="0001159B">
              <w:rPr>
                <w:noProof/>
                <w:webHidden/>
              </w:rPr>
              <w:fldChar w:fldCharType="begin"/>
            </w:r>
            <w:r w:rsidR="0001159B">
              <w:rPr>
                <w:noProof/>
                <w:webHidden/>
              </w:rPr>
              <w:instrText xml:space="preserve"> PAGEREF _Toc491969523 \h </w:instrText>
            </w:r>
            <w:r w:rsidR="0001159B">
              <w:rPr>
                <w:noProof/>
                <w:webHidden/>
              </w:rPr>
            </w:r>
            <w:r w:rsidR="0001159B">
              <w:rPr>
                <w:noProof/>
                <w:webHidden/>
              </w:rPr>
              <w:fldChar w:fldCharType="separate"/>
            </w:r>
            <w:r w:rsidR="0001159B">
              <w:rPr>
                <w:noProof/>
                <w:webHidden/>
              </w:rPr>
              <w:t>10</w:t>
            </w:r>
            <w:r w:rsidR="0001159B">
              <w:rPr>
                <w:noProof/>
                <w:webHidden/>
              </w:rPr>
              <w:fldChar w:fldCharType="end"/>
            </w:r>
          </w:hyperlink>
        </w:p>
        <w:p w14:paraId="72F55A1E" w14:textId="5158E695" w:rsidR="0001159B" w:rsidRDefault="00486308" w:rsidP="0001159B">
          <w:pPr>
            <w:pStyle w:val="TOC3"/>
            <w:tabs>
              <w:tab w:val="right" w:leader="dot" w:pos="9350"/>
            </w:tabs>
            <w:spacing w:line="240" w:lineRule="auto"/>
            <w:rPr>
              <w:rFonts w:eastAsiaTheme="minorEastAsia"/>
              <w:i w:val="0"/>
              <w:noProof/>
              <w:lang w:eastAsia="en-CA"/>
            </w:rPr>
          </w:pPr>
          <w:hyperlink w:anchor="_Toc491969524" w:history="1">
            <w:r w:rsidR="0001159B" w:rsidRPr="00F7176F">
              <w:rPr>
                <w:rStyle w:val="Hyperlink"/>
                <w:noProof/>
              </w:rPr>
              <w:t>Python Modules</w:t>
            </w:r>
            <w:r w:rsidR="0001159B">
              <w:rPr>
                <w:noProof/>
                <w:webHidden/>
              </w:rPr>
              <w:tab/>
            </w:r>
            <w:r w:rsidR="0001159B">
              <w:rPr>
                <w:noProof/>
                <w:webHidden/>
              </w:rPr>
              <w:fldChar w:fldCharType="begin"/>
            </w:r>
            <w:r w:rsidR="0001159B">
              <w:rPr>
                <w:noProof/>
                <w:webHidden/>
              </w:rPr>
              <w:instrText xml:space="preserve"> PAGEREF _Toc491969524 \h </w:instrText>
            </w:r>
            <w:r w:rsidR="0001159B">
              <w:rPr>
                <w:noProof/>
                <w:webHidden/>
              </w:rPr>
            </w:r>
            <w:r w:rsidR="0001159B">
              <w:rPr>
                <w:noProof/>
                <w:webHidden/>
              </w:rPr>
              <w:fldChar w:fldCharType="separate"/>
            </w:r>
            <w:r w:rsidR="0001159B">
              <w:rPr>
                <w:noProof/>
                <w:webHidden/>
              </w:rPr>
              <w:t>13</w:t>
            </w:r>
            <w:r w:rsidR="0001159B">
              <w:rPr>
                <w:noProof/>
                <w:webHidden/>
              </w:rPr>
              <w:fldChar w:fldCharType="end"/>
            </w:r>
          </w:hyperlink>
        </w:p>
        <w:p w14:paraId="498F294F" w14:textId="53114F97" w:rsidR="0001159B" w:rsidRDefault="00486308" w:rsidP="0001159B">
          <w:pPr>
            <w:pStyle w:val="TOC3"/>
            <w:tabs>
              <w:tab w:val="right" w:leader="dot" w:pos="9350"/>
            </w:tabs>
            <w:spacing w:line="240" w:lineRule="auto"/>
            <w:rPr>
              <w:rFonts w:eastAsiaTheme="minorEastAsia"/>
              <w:i w:val="0"/>
              <w:noProof/>
              <w:lang w:eastAsia="en-CA"/>
            </w:rPr>
          </w:pPr>
          <w:hyperlink w:anchor="_Toc491969525" w:history="1">
            <w:r w:rsidR="0001159B" w:rsidRPr="00F7176F">
              <w:rPr>
                <w:rStyle w:val="Hyperlink"/>
                <w:noProof/>
              </w:rPr>
              <w:t>Snakemake Modules</w:t>
            </w:r>
            <w:r w:rsidR="0001159B">
              <w:rPr>
                <w:noProof/>
                <w:webHidden/>
              </w:rPr>
              <w:tab/>
            </w:r>
            <w:r w:rsidR="0001159B">
              <w:rPr>
                <w:noProof/>
                <w:webHidden/>
              </w:rPr>
              <w:fldChar w:fldCharType="begin"/>
            </w:r>
            <w:r w:rsidR="0001159B">
              <w:rPr>
                <w:noProof/>
                <w:webHidden/>
              </w:rPr>
              <w:instrText xml:space="preserve"> PAGEREF _Toc491969525 \h </w:instrText>
            </w:r>
            <w:r w:rsidR="0001159B">
              <w:rPr>
                <w:noProof/>
                <w:webHidden/>
              </w:rPr>
            </w:r>
            <w:r w:rsidR="0001159B">
              <w:rPr>
                <w:noProof/>
                <w:webHidden/>
              </w:rPr>
              <w:fldChar w:fldCharType="separate"/>
            </w:r>
            <w:r w:rsidR="0001159B">
              <w:rPr>
                <w:noProof/>
                <w:webHidden/>
              </w:rPr>
              <w:t>14</w:t>
            </w:r>
            <w:r w:rsidR="0001159B">
              <w:rPr>
                <w:noProof/>
                <w:webHidden/>
              </w:rPr>
              <w:fldChar w:fldCharType="end"/>
            </w:r>
          </w:hyperlink>
        </w:p>
        <w:p w14:paraId="143091A5" w14:textId="3F740A69" w:rsidR="0001159B" w:rsidRDefault="00486308" w:rsidP="0001159B">
          <w:pPr>
            <w:pStyle w:val="TOC3"/>
            <w:tabs>
              <w:tab w:val="right" w:leader="dot" w:pos="9350"/>
            </w:tabs>
            <w:spacing w:line="240" w:lineRule="auto"/>
            <w:rPr>
              <w:rFonts w:eastAsiaTheme="minorEastAsia"/>
              <w:i w:val="0"/>
              <w:noProof/>
              <w:lang w:eastAsia="en-CA"/>
            </w:rPr>
          </w:pPr>
          <w:hyperlink w:anchor="_Toc491969526" w:history="1">
            <w:r w:rsidR="0001159B" w:rsidRPr="00F7176F">
              <w:rPr>
                <w:rStyle w:val="Hyperlink"/>
                <w:noProof/>
              </w:rPr>
              <w:t>Final System</w:t>
            </w:r>
            <w:r w:rsidR="0001159B">
              <w:rPr>
                <w:noProof/>
                <w:webHidden/>
              </w:rPr>
              <w:tab/>
            </w:r>
            <w:r w:rsidR="0001159B">
              <w:rPr>
                <w:noProof/>
                <w:webHidden/>
              </w:rPr>
              <w:fldChar w:fldCharType="begin"/>
            </w:r>
            <w:r w:rsidR="0001159B">
              <w:rPr>
                <w:noProof/>
                <w:webHidden/>
              </w:rPr>
              <w:instrText xml:space="preserve"> PAGEREF _Toc491969526 \h </w:instrText>
            </w:r>
            <w:r w:rsidR="0001159B">
              <w:rPr>
                <w:noProof/>
                <w:webHidden/>
              </w:rPr>
            </w:r>
            <w:r w:rsidR="0001159B">
              <w:rPr>
                <w:noProof/>
                <w:webHidden/>
              </w:rPr>
              <w:fldChar w:fldCharType="separate"/>
            </w:r>
            <w:r w:rsidR="0001159B">
              <w:rPr>
                <w:noProof/>
                <w:webHidden/>
              </w:rPr>
              <w:t>15</w:t>
            </w:r>
            <w:r w:rsidR="0001159B">
              <w:rPr>
                <w:noProof/>
                <w:webHidden/>
              </w:rPr>
              <w:fldChar w:fldCharType="end"/>
            </w:r>
          </w:hyperlink>
        </w:p>
        <w:p w14:paraId="26502788" w14:textId="4B037B21"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27" w:history="1">
            <w:r w:rsidR="0001159B" w:rsidRPr="00F7176F">
              <w:rPr>
                <w:rStyle w:val="Hyperlink"/>
                <w:noProof/>
              </w:rPr>
              <w:t>Discussion</w:t>
            </w:r>
            <w:r w:rsidR="0001159B">
              <w:rPr>
                <w:noProof/>
                <w:webHidden/>
              </w:rPr>
              <w:tab/>
            </w:r>
            <w:r w:rsidR="0001159B">
              <w:rPr>
                <w:noProof/>
                <w:webHidden/>
              </w:rPr>
              <w:fldChar w:fldCharType="begin"/>
            </w:r>
            <w:r w:rsidR="0001159B">
              <w:rPr>
                <w:noProof/>
                <w:webHidden/>
              </w:rPr>
              <w:instrText xml:space="preserve"> PAGEREF _Toc491969527 \h </w:instrText>
            </w:r>
            <w:r w:rsidR="0001159B">
              <w:rPr>
                <w:noProof/>
                <w:webHidden/>
              </w:rPr>
            </w:r>
            <w:r w:rsidR="0001159B">
              <w:rPr>
                <w:noProof/>
                <w:webHidden/>
              </w:rPr>
              <w:fldChar w:fldCharType="separate"/>
            </w:r>
            <w:r w:rsidR="0001159B">
              <w:rPr>
                <w:noProof/>
                <w:webHidden/>
              </w:rPr>
              <w:t>17</w:t>
            </w:r>
            <w:r w:rsidR="0001159B">
              <w:rPr>
                <w:noProof/>
                <w:webHidden/>
              </w:rPr>
              <w:fldChar w:fldCharType="end"/>
            </w:r>
          </w:hyperlink>
        </w:p>
        <w:p w14:paraId="6C0955E9" w14:textId="6963179B" w:rsidR="0001159B" w:rsidRDefault="00486308" w:rsidP="0001159B">
          <w:pPr>
            <w:pStyle w:val="TOC3"/>
            <w:tabs>
              <w:tab w:val="right" w:leader="dot" w:pos="9350"/>
            </w:tabs>
            <w:spacing w:line="240" w:lineRule="auto"/>
            <w:rPr>
              <w:rFonts w:eastAsiaTheme="minorEastAsia"/>
              <w:i w:val="0"/>
              <w:noProof/>
              <w:lang w:eastAsia="en-CA"/>
            </w:rPr>
          </w:pPr>
          <w:hyperlink w:anchor="_Toc491969528" w:history="1">
            <w:r w:rsidR="0001159B" w:rsidRPr="00F7176F">
              <w:rPr>
                <w:rStyle w:val="Hyperlink"/>
                <w:noProof/>
              </w:rPr>
              <w:t xml:space="preserve">Patterns </w:t>
            </w:r>
            <w:r w:rsidR="0001159B" w:rsidRPr="00F7176F">
              <w:rPr>
                <w:rStyle w:val="Hyperlink"/>
                <w:noProof/>
                <w:lang w:val="en-US"/>
              </w:rPr>
              <w:t>(Larman, 2012)</w:t>
            </w:r>
            <w:r w:rsidR="0001159B">
              <w:rPr>
                <w:noProof/>
                <w:webHidden/>
              </w:rPr>
              <w:tab/>
            </w:r>
            <w:r w:rsidR="0001159B">
              <w:rPr>
                <w:noProof/>
                <w:webHidden/>
              </w:rPr>
              <w:fldChar w:fldCharType="begin"/>
            </w:r>
            <w:r w:rsidR="0001159B">
              <w:rPr>
                <w:noProof/>
                <w:webHidden/>
              </w:rPr>
              <w:instrText xml:space="preserve"> PAGEREF _Toc491969528 \h </w:instrText>
            </w:r>
            <w:r w:rsidR="0001159B">
              <w:rPr>
                <w:noProof/>
                <w:webHidden/>
              </w:rPr>
            </w:r>
            <w:r w:rsidR="0001159B">
              <w:rPr>
                <w:noProof/>
                <w:webHidden/>
              </w:rPr>
              <w:fldChar w:fldCharType="separate"/>
            </w:r>
            <w:r w:rsidR="0001159B">
              <w:rPr>
                <w:noProof/>
                <w:webHidden/>
              </w:rPr>
              <w:t>17</w:t>
            </w:r>
            <w:r w:rsidR="0001159B">
              <w:rPr>
                <w:noProof/>
                <w:webHidden/>
              </w:rPr>
              <w:fldChar w:fldCharType="end"/>
            </w:r>
          </w:hyperlink>
        </w:p>
        <w:p w14:paraId="3D31ACC1" w14:textId="65C7745F" w:rsidR="0001159B" w:rsidRDefault="00486308" w:rsidP="0001159B">
          <w:pPr>
            <w:pStyle w:val="TOC3"/>
            <w:tabs>
              <w:tab w:val="right" w:leader="dot" w:pos="9350"/>
            </w:tabs>
            <w:spacing w:line="240" w:lineRule="auto"/>
            <w:rPr>
              <w:rFonts w:eastAsiaTheme="minorEastAsia"/>
              <w:i w:val="0"/>
              <w:noProof/>
              <w:lang w:eastAsia="en-CA"/>
            </w:rPr>
          </w:pPr>
          <w:hyperlink w:anchor="_Toc491969529" w:history="1">
            <w:r w:rsidR="0001159B" w:rsidRPr="00F7176F">
              <w:rPr>
                <w:rStyle w:val="Hyperlink"/>
                <w:noProof/>
              </w:rPr>
              <w:t xml:space="preserve">Patterns </w:t>
            </w:r>
            <w:r w:rsidR="0001159B" w:rsidRPr="00F7176F">
              <w:rPr>
                <w:rStyle w:val="Hyperlink"/>
                <w:noProof/>
                <w:lang w:val="en-US"/>
              </w:rPr>
              <w:t>(Gamma, 1995)</w:t>
            </w:r>
            <w:r w:rsidR="0001159B">
              <w:rPr>
                <w:noProof/>
                <w:webHidden/>
              </w:rPr>
              <w:tab/>
            </w:r>
            <w:r w:rsidR="0001159B">
              <w:rPr>
                <w:noProof/>
                <w:webHidden/>
              </w:rPr>
              <w:fldChar w:fldCharType="begin"/>
            </w:r>
            <w:r w:rsidR="0001159B">
              <w:rPr>
                <w:noProof/>
                <w:webHidden/>
              </w:rPr>
              <w:instrText xml:space="preserve"> PAGEREF _Toc491969529 \h </w:instrText>
            </w:r>
            <w:r w:rsidR="0001159B">
              <w:rPr>
                <w:noProof/>
                <w:webHidden/>
              </w:rPr>
            </w:r>
            <w:r w:rsidR="0001159B">
              <w:rPr>
                <w:noProof/>
                <w:webHidden/>
              </w:rPr>
              <w:fldChar w:fldCharType="separate"/>
            </w:r>
            <w:r w:rsidR="0001159B">
              <w:rPr>
                <w:noProof/>
                <w:webHidden/>
              </w:rPr>
              <w:t>20</w:t>
            </w:r>
            <w:r w:rsidR="0001159B">
              <w:rPr>
                <w:noProof/>
                <w:webHidden/>
              </w:rPr>
              <w:fldChar w:fldCharType="end"/>
            </w:r>
          </w:hyperlink>
        </w:p>
        <w:p w14:paraId="35BD2B2D" w14:textId="5FC02CA8" w:rsidR="0001159B" w:rsidRDefault="00486308" w:rsidP="0001159B">
          <w:pPr>
            <w:pStyle w:val="TOC3"/>
            <w:tabs>
              <w:tab w:val="right" w:leader="dot" w:pos="9350"/>
            </w:tabs>
            <w:spacing w:line="240" w:lineRule="auto"/>
            <w:rPr>
              <w:rFonts w:eastAsiaTheme="minorEastAsia"/>
              <w:i w:val="0"/>
              <w:noProof/>
              <w:lang w:eastAsia="en-CA"/>
            </w:rPr>
          </w:pPr>
          <w:hyperlink w:anchor="_Toc491969530" w:history="1">
            <w:r w:rsidR="0001159B" w:rsidRPr="00F7176F">
              <w:rPr>
                <w:rStyle w:val="Hyperlink"/>
                <w:noProof/>
              </w:rPr>
              <w:t xml:space="preserve">Recommendations </w:t>
            </w:r>
            <w:r w:rsidR="0001159B" w:rsidRPr="00F7176F">
              <w:rPr>
                <w:rStyle w:val="Hyperlink"/>
                <w:noProof/>
                <w:lang w:val="en-US"/>
              </w:rPr>
              <w:t>(Kanwal, Khan, Lonie, &amp; Sinnott, 2017)</w:t>
            </w:r>
            <w:r w:rsidR="0001159B">
              <w:rPr>
                <w:noProof/>
                <w:webHidden/>
              </w:rPr>
              <w:tab/>
            </w:r>
            <w:r w:rsidR="0001159B">
              <w:rPr>
                <w:noProof/>
                <w:webHidden/>
              </w:rPr>
              <w:fldChar w:fldCharType="begin"/>
            </w:r>
            <w:r w:rsidR="0001159B">
              <w:rPr>
                <w:noProof/>
                <w:webHidden/>
              </w:rPr>
              <w:instrText xml:space="preserve"> PAGEREF _Toc491969530 \h </w:instrText>
            </w:r>
            <w:r w:rsidR="0001159B">
              <w:rPr>
                <w:noProof/>
                <w:webHidden/>
              </w:rPr>
            </w:r>
            <w:r w:rsidR="0001159B">
              <w:rPr>
                <w:noProof/>
                <w:webHidden/>
              </w:rPr>
              <w:fldChar w:fldCharType="separate"/>
            </w:r>
            <w:r w:rsidR="0001159B">
              <w:rPr>
                <w:noProof/>
                <w:webHidden/>
              </w:rPr>
              <w:t>22</w:t>
            </w:r>
            <w:r w:rsidR="0001159B">
              <w:rPr>
                <w:noProof/>
                <w:webHidden/>
              </w:rPr>
              <w:fldChar w:fldCharType="end"/>
            </w:r>
          </w:hyperlink>
        </w:p>
        <w:p w14:paraId="352E26A1" w14:textId="31C4C7DD" w:rsidR="0001159B" w:rsidRDefault="00486308" w:rsidP="0001159B">
          <w:pPr>
            <w:pStyle w:val="TOC3"/>
            <w:tabs>
              <w:tab w:val="right" w:leader="dot" w:pos="9350"/>
            </w:tabs>
            <w:spacing w:line="240" w:lineRule="auto"/>
            <w:rPr>
              <w:rFonts w:eastAsiaTheme="minorEastAsia"/>
              <w:i w:val="0"/>
              <w:noProof/>
              <w:lang w:eastAsia="en-CA"/>
            </w:rPr>
          </w:pPr>
          <w:hyperlink w:anchor="_Toc491969531" w:history="1">
            <w:r w:rsidR="0001159B" w:rsidRPr="00F7176F">
              <w:rPr>
                <w:rStyle w:val="Hyperlink"/>
                <w:noProof/>
              </w:rPr>
              <w:t>Personal Considerations</w:t>
            </w:r>
            <w:r w:rsidR="0001159B">
              <w:rPr>
                <w:noProof/>
                <w:webHidden/>
              </w:rPr>
              <w:tab/>
            </w:r>
            <w:r w:rsidR="0001159B">
              <w:rPr>
                <w:noProof/>
                <w:webHidden/>
              </w:rPr>
              <w:fldChar w:fldCharType="begin"/>
            </w:r>
            <w:r w:rsidR="0001159B">
              <w:rPr>
                <w:noProof/>
                <w:webHidden/>
              </w:rPr>
              <w:instrText xml:space="preserve"> PAGEREF _Toc491969531 \h </w:instrText>
            </w:r>
            <w:r w:rsidR="0001159B">
              <w:rPr>
                <w:noProof/>
                <w:webHidden/>
              </w:rPr>
            </w:r>
            <w:r w:rsidR="0001159B">
              <w:rPr>
                <w:noProof/>
                <w:webHidden/>
              </w:rPr>
              <w:fldChar w:fldCharType="separate"/>
            </w:r>
            <w:r w:rsidR="0001159B">
              <w:rPr>
                <w:noProof/>
                <w:webHidden/>
              </w:rPr>
              <w:t>23</w:t>
            </w:r>
            <w:r w:rsidR="0001159B">
              <w:rPr>
                <w:noProof/>
                <w:webHidden/>
              </w:rPr>
              <w:fldChar w:fldCharType="end"/>
            </w:r>
          </w:hyperlink>
        </w:p>
        <w:p w14:paraId="468CBAB1" w14:textId="1B0B342A"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32" w:history="1">
            <w:r w:rsidR="0001159B" w:rsidRPr="00F7176F">
              <w:rPr>
                <w:rStyle w:val="Hyperlink"/>
                <w:noProof/>
              </w:rPr>
              <w:t>Conclusion</w:t>
            </w:r>
            <w:r w:rsidR="0001159B">
              <w:rPr>
                <w:noProof/>
                <w:webHidden/>
              </w:rPr>
              <w:tab/>
            </w:r>
            <w:r w:rsidR="0001159B">
              <w:rPr>
                <w:noProof/>
                <w:webHidden/>
              </w:rPr>
              <w:fldChar w:fldCharType="begin"/>
            </w:r>
            <w:r w:rsidR="0001159B">
              <w:rPr>
                <w:noProof/>
                <w:webHidden/>
              </w:rPr>
              <w:instrText xml:space="preserve"> PAGEREF _Toc491969532 \h </w:instrText>
            </w:r>
            <w:r w:rsidR="0001159B">
              <w:rPr>
                <w:noProof/>
                <w:webHidden/>
              </w:rPr>
            </w:r>
            <w:r w:rsidR="0001159B">
              <w:rPr>
                <w:noProof/>
                <w:webHidden/>
              </w:rPr>
              <w:fldChar w:fldCharType="separate"/>
            </w:r>
            <w:r w:rsidR="0001159B">
              <w:rPr>
                <w:noProof/>
                <w:webHidden/>
              </w:rPr>
              <w:t>24</w:t>
            </w:r>
            <w:r w:rsidR="0001159B">
              <w:rPr>
                <w:noProof/>
                <w:webHidden/>
              </w:rPr>
              <w:fldChar w:fldCharType="end"/>
            </w:r>
          </w:hyperlink>
        </w:p>
        <w:p w14:paraId="1FE2E7BA" w14:textId="5EAA48D1"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33" w:history="1">
            <w:r w:rsidR="0001159B" w:rsidRPr="00F7176F">
              <w:rPr>
                <w:rStyle w:val="Hyperlink"/>
                <w:noProof/>
              </w:rPr>
              <w:t>Recommendation</w:t>
            </w:r>
            <w:r w:rsidR="0001159B">
              <w:rPr>
                <w:noProof/>
                <w:webHidden/>
              </w:rPr>
              <w:tab/>
            </w:r>
            <w:r w:rsidR="0001159B">
              <w:rPr>
                <w:noProof/>
                <w:webHidden/>
              </w:rPr>
              <w:fldChar w:fldCharType="begin"/>
            </w:r>
            <w:r w:rsidR="0001159B">
              <w:rPr>
                <w:noProof/>
                <w:webHidden/>
              </w:rPr>
              <w:instrText xml:space="preserve"> PAGEREF _Toc491969533 \h </w:instrText>
            </w:r>
            <w:r w:rsidR="0001159B">
              <w:rPr>
                <w:noProof/>
                <w:webHidden/>
              </w:rPr>
            </w:r>
            <w:r w:rsidR="0001159B">
              <w:rPr>
                <w:noProof/>
                <w:webHidden/>
              </w:rPr>
              <w:fldChar w:fldCharType="separate"/>
            </w:r>
            <w:r w:rsidR="0001159B">
              <w:rPr>
                <w:noProof/>
                <w:webHidden/>
              </w:rPr>
              <w:t>24</w:t>
            </w:r>
            <w:r w:rsidR="0001159B">
              <w:rPr>
                <w:noProof/>
                <w:webHidden/>
              </w:rPr>
              <w:fldChar w:fldCharType="end"/>
            </w:r>
          </w:hyperlink>
        </w:p>
        <w:p w14:paraId="5EE092BA" w14:textId="3AB0FC61" w:rsidR="0001159B" w:rsidRDefault="00486308" w:rsidP="0001159B">
          <w:pPr>
            <w:pStyle w:val="TOC1"/>
            <w:tabs>
              <w:tab w:val="right" w:leader="dot" w:pos="9350"/>
            </w:tabs>
            <w:spacing w:line="240" w:lineRule="auto"/>
            <w:rPr>
              <w:rFonts w:eastAsiaTheme="minorEastAsia"/>
              <w:b w:val="0"/>
              <w:bCs w:val="0"/>
              <w:i w:val="0"/>
              <w:noProof/>
              <w:sz w:val="22"/>
              <w:szCs w:val="22"/>
              <w:lang w:eastAsia="en-CA"/>
            </w:rPr>
          </w:pPr>
          <w:hyperlink w:anchor="_Toc491969534" w:history="1">
            <w:r w:rsidR="0001159B" w:rsidRPr="00F7176F">
              <w:rPr>
                <w:rStyle w:val="Hyperlink"/>
                <w:noProof/>
              </w:rPr>
              <w:t>Bibliography</w:t>
            </w:r>
            <w:r w:rsidR="0001159B">
              <w:rPr>
                <w:noProof/>
                <w:webHidden/>
              </w:rPr>
              <w:tab/>
            </w:r>
            <w:r w:rsidR="0001159B">
              <w:rPr>
                <w:noProof/>
                <w:webHidden/>
              </w:rPr>
              <w:fldChar w:fldCharType="begin"/>
            </w:r>
            <w:r w:rsidR="0001159B">
              <w:rPr>
                <w:noProof/>
                <w:webHidden/>
              </w:rPr>
              <w:instrText xml:space="preserve"> PAGEREF _Toc491969534 \h </w:instrText>
            </w:r>
            <w:r w:rsidR="0001159B">
              <w:rPr>
                <w:noProof/>
                <w:webHidden/>
              </w:rPr>
            </w:r>
            <w:r w:rsidR="0001159B">
              <w:rPr>
                <w:noProof/>
                <w:webHidden/>
              </w:rPr>
              <w:fldChar w:fldCharType="separate"/>
            </w:r>
            <w:r w:rsidR="0001159B">
              <w:rPr>
                <w:noProof/>
                <w:webHidden/>
              </w:rPr>
              <w:t>25</w:t>
            </w:r>
            <w:r w:rsidR="0001159B">
              <w:rPr>
                <w:noProof/>
                <w:webHidden/>
              </w:rPr>
              <w:fldChar w:fldCharType="end"/>
            </w:r>
          </w:hyperlink>
        </w:p>
        <w:p w14:paraId="50942C45" w14:textId="2377A9A4" w:rsidR="00C02F73" w:rsidRDefault="00EA5662" w:rsidP="0001159B">
          <w:pPr>
            <w:spacing w:line="240" w:lineRule="auto"/>
          </w:pPr>
          <w:r w:rsidRPr="00EA5662">
            <w:rPr>
              <w:bCs/>
              <w:noProof/>
            </w:rPr>
            <w:lastRenderedPageBreak/>
            <w:fldChar w:fldCharType="end"/>
          </w:r>
        </w:p>
      </w:sdtContent>
    </w:sdt>
    <w:p w14:paraId="48157EE8" w14:textId="7C59E455" w:rsidR="00A73B57" w:rsidRDefault="00DA0738" w:rsidP="00A73B57">
      <w:pPr>
        <w:pStyle w:val="Heading1"/>
      </w:pPr>
      <w:bookmarkStart w:id="1" w:name="_Toc491969514"/>
      <w:r>
        <w:t xml:space="preserve">List of </w:t>
      </w:r>
      <w:r w:rsidR="00A73B57">
        <w:t>Figure</w:t>
      </w:r>
      <w:r>
        <w:t>s</w:t>
      </w:r>
      <w:bookmarkEnd w:id="1"/>
    </w:p>
    <w:p w14:paraId="6E23513D" w14:textId="77777777" w:rsidR="006D4CB7" w:rsidRDefault="006D4CB7">
      <w:pPr>
        <w:pStyle w:val="TableofFigures"/>
        <w:tabs>
          <w:tab w:val="right" w:leader="dot" w:pos="9350"/>
        </w:tabs>
        <w:rPr>
          <w:rFonts w:eastAsiaTheme="minorEastAsia"/>
          <w:noProof/>
          <w:sz w:val="24"/>
          <w:szCs w:val="24"/>
          <w:lang w:val="en-US"/>
        </w:rPr>
      </w:pPr>
      <w:r>
        <w:fldChar w:fldCharType="begin"/>
      </w:r>
      <w:r>
        <w:instrText xml:space="preserve"> TOC \c "Figure" </w:instrText>
      </w:r>
      <w:r>
        <w:fldChar w:fldCharType="separate"/>
      </w:r>
      <w:r>
        <w:rPr>
          <w:noProof/>
        </w:rPr>
        <w:t>Figure 1. Visio sequence diagram of the user interaction with buildPipe.py. The diagram demonstrates the interactions amongst files in the build process of a the Snakemake pipeline. Note the modularity and low coupling of the system. The user directly interacts with only a single file. Each file that buildPipe.py interacts with is given the ability to direct write information to the three configuration files: YAML, JSON, and the Snakefile. Message labels are not factual method calls, rather they are meant to describe the actions being performed. As indicated by the legend, light purple background shading at the top of the diagram indicates the file would be within the current working directory. Light green background shading indicates the file is in the shared modules directory.</w:t>
      </w:r>
      <w:r>
        <w:rPr>
          <w:noProof/>
        </w:rPr>
        <w:tab/>
      </w:r>
      <w:r>
        <w:rPr>
          <w:noProof/>
        </w:rPr>
        <w:fldChar w:fldCharType="begin"/>
      </w:r>
      <w:r>
        <w:rPr>
          <w:noProof/>
        </w:rPr>
        <w:instrText xml:space="preserve"> PAGEREF _Toc491186192 \h </w:instrText>
      </w:r>
      <w:r>
        <w:rPr>
          <w:noProof/>
        </w:rPr>
      </w:r>
      <w:r>
        <w:rPr>
          <w:noProof/>
        </w:rPr>
        <w:fldChar w:fldCharType="separate"/>
      </w:r>
      <w:r>
        <w:rPr>
          <w:noProof/>
        </w:rPr>
        <w:t>11</w:t>
      </w:r>
      <w:r>
        <w:rPr>
          <w:noProof/>
        </w:rPr>
        <w:fldChar w:fldCharType="end"/>
      </w:r>
    </w:p>
    <w:p w14:paraId="5BF0727E" w14:textId="77777777" w:rsidR="006D4CB7" w:rsidRDefault="006D4CB7">
      <w:pPr>
        <w:pStyle w:val="TableofFigures"/>
        <w:tabs>
          <w:tab w:val="right" w:leader="dot" w:pos="9350"/>
        </w:tabs>
        <w:rPr>
          <w:rFonts w:eastAsiaTheme="minorEastAsia"/>
          <w:noProof/>
          <w:sz w:val="24"/>
          <w:szCs w:val="24"/>
          <w:lang w:val="en-US"/>
        </w:rPr>
      </w:pPr>
      <w:r>
        <w:rPr>
          <w:noProof/>
        </w:rPr>
        <w:t>Figure 2. Directed acyclic graphical (DAG) generate by Snakemake to represent largest possible build-automation pipeline for the Snakemake system. The example is processing a single sample, split in parts (4x).</w:t>
      </w:r>
      <w:r>
        <w:rPr>
          <w:noProof/>
        </w:rPr>
        <w:tab/>
      </w:r>
      <w:r>
        <w:rPr>
          <w:noProof/>
        </w:rPr>
        <w:fldChar w:fldCharType="begin"/>
      </w:r>
      <w:r>
        <w:rPr>
          <w:noProof/>
        </w:rPr>
        <w:instrText xml:space="preserve"> PAGEREF _Toc491186193 \h </w:instrText>
      </w:r>
      <w:r>
        <w:rPr>
          <w:noProof/>
        </w:rPr>
      </w:r>
      <w:r>
        <w:rPr>
          <w:noProof/>
        </w:rPr>
        <w:fldChar w:fldCharType="separate"/>
      </w:r>
      <w:r>
        <w:rPr>
          <w:noProof/>
        </w:rPr>
        <w:t>16</w:t>
      </w:r>
      <w:r>
        <w:rPr>
          <w:noProof/>
        </w:rPr>
        <w:fldChar w:fldCharType="end"/>
      </w:r>
    </w:p>
    <w:p w14:paraId="5C6763D2" w14:textId="77777777" w:rsidR="00DA0738" w:rsidRDefault="006D4CB7" w:rsidP="00DA0738">
      <w:pPr>
        <w:pStyle w:val="ListParagraph"/>
        <w:sectPr w:rsidR="00DA0738" w:rsidSect="00A73B57">
          <w:pgSz w:w="12240" w:h="15840"/>
          <w:pgMar w:top="1440" w:right="1440" w:bottom="1440" w:left="1440" w:header="708" w:footer="708" w:gutter="0"/>
          <w:pgNumType w:fmt="lowerRoman" w:start="1"/>
          <w:cols w:space="708"/>
          <w:titlePg/>
          <w:docGrid w:linePitch="360"/>
        </w:sectPr>
      </w:pPr>
      <w:r>
        <w:fldChar w:fldCharType="end"/>
      </w:r>
    </w:p>
    <w:p w14:paraId="0B1F3333" w14:textId="55228362" w:rsidR="00CB2CA5" w:rsidRDefault="00EA5662" w:rsidP="00CB2CA5">
      <w:pPr>
        <w:pStyle w:val="Heading1"/>
      </w:pPr>
      <w:bookmarkStart w:id="2" w:name="_Toc491969515"/>
      <w:r>
        <w:lastRenderedPageBreak/>
        <w:t>Introduction</w:t>
      </w:r>
      <w:bookmarkEnd w:id="2"/>
    </w:p>
    <w:p w14:paraId="2A837CAB" w14:textId="2F0C782E" w:rsidR="00656FD4" w:rsidRDefault="00656FD4" w:rsidP="004E5B1A">
      <w:r>
        <w:t>Initially designed with the intent of automating the compilation of compu</w:t>
      </w:r>
      <w:r w:rsidR="00AA7075">
        <w:t xml:space="preserve">ting languages such as C, </w:t>
      </w:r>
      <w:r w:rsidR="00AA7075" w:rsidRPr="00AA7075">
        <w:rPr>
          <w:i/>
        </w:rPr>
        <w:t>make</w:t>
      </w:r>
      <w:r>
        <w:t xml:space="preserve"> was first introduced by Stu Feldman in 1979 for </w:t>
      </w:r>
      <w:r w:rsidRPr="00B10553">
        <w:t>AT&amp;T Eighth Edition Research Unix</w:t>
      </w:r>
      <w:r>
        <w:t>. Almost ten years later it was s</w:t>
      </w:r>
      <w:r w:rsidR="00AA7075">
        <w:t xml:space="preserve">ucceeded by the more efficient </w:t>
      </w:r>
      <w:r w:rsidRPr="00AA7075">
        <w:rPr>
          <w:i/>
        </w:rPr>
        <w:t>m</w:t>
      </w:r>
      <w:r w:rsidR="0093591C">
        <w:rPr>
          <w:i/>
        </w:rPr>
        <w:t>k</w:t>
      </w:r>
      <w:r>
        <w:t xml:space="preserve">, designed by Andrew Hume of Bell Laboratories </w:t>
      </w:r>
      <w:sdt>
        <w:sdtPr>
          <w:id w:val="1163894268"/>
          <w:citation/>
        </w:sdtPr>
        <w:sdtEndPr/>
        <w:sdtContent>
          <w:r>
            <w:fldChar w:fldCharType="begin"/>
          </w:r>
          <w:r>
            <w:rPr>
              <w:lang w:val="en-US"/>
            </w:rPr>
            <w:instrText xml:space="preserve"> CITATION Hum87 \l 1033 </w:instrText>
          </w:r>
          <w:r>
            <w:fldChar w:fldCharType="separate"/>
          </w:r>
          <w:r w:rsidR="00925C26">
            <w:rPr>
              <w:noProof/>
              <w:lang w:val="en-US"/>
            </w:rPr>
            <w:t>(Hume, 1987)</w:t>
          </w:r>
          <w:r>
            <w:fldChar w:fldCharType="end"/>
          </w:r>
        </w:sdtContent>
      </w:sdt>
      <w:r>
        <w:t xml:space="preserve">. In 1991, </w:t>
      </w:r>
      <w:r w:rsidRPr="00AA7075">
        <w:rPr>
          <w:i/>
        </w:rPr>
        <w:t>GNU Make</w:t>
      </w:r>
      <w:r>
        <w:t xml:space="preserve"> was released</w:t>
      </w:r>
      <w:sdt>
        <w:sdtPr>
          <w:id w:val="-1985697425"/>
          <w:citation/>
        </w:sdtPr>
        <w:sdtEndPr/>
        <w:sdtContent>
          <w:r>
            <w:fldChar w:fldCharType="begin"/>
          </w:r>
          <w:r>
            <w:rPr>
              <w:lang w:val="en-US"/>
            </w:rPr>
            <w:instrText xml:space="preserve"> CITATION Sta91 \l 1033 </w:instrText>
          </w:r>
          <w:r>
            <w:fldChar w:fldCharType="separate"/>
          </w:r>
          <w:r w:rsidR="00925C26">
            <w:rPr>
              <w:noProof/>
              <w:lang w:val="en-US"/>
            </w:rPr>
            <w:t xml:space="preserve"> (Stallman &amp; McGrath, 1991)</w:t>
          </w:r>
          <w:r>
            <w:fldChar w:fldCharType="end"/>
          </w:r>
        </w:sdtContent>
      </w:sdt>
      <w:r>
        <w:t xml:space="preserve">, and it is still being actively maintained </w:t>
      </w:r>
      <w:sdt>
        <w:sdtPr>
          <w:id w:val="-325433175"/>
          <w:citation/>
        </w:sdtPr>
        <w:sdtEndPr/>
        <w:sdtContent>
          <w:r>
            <w:fldChar w:fldCharType="begin"/>
          </w:r>
          <w:r>
            <w:rPr>
              <w:lang w:val="en-US"/>
            </w:rPr>
            <w:instrText xml:space="preserve"> CITATION Fre16 \l 1033 </w:instrText>
          </w:r>
          <w:r>
            <w:fldChar w:fldCharType="separate"/>
          </w:r>
          <w:r w:rsidR="00925C26">
            <w:rPr>
              <w:noProof/>
              <w:lang w:val="en-US"/>
            </w:rPr>
            <w:t>(Free Software Foundation, 2016)</w:t>
          </w:r>
          <w:r>
            <w:fldChar w:fldCharType="end"/>
          </w:r>
        </w:sdtContent>
      </w:sdt>
      <w:r>
        <w:t xml:space="preserve">. </w:t>
      </w:r>
    </w:p>
    <w:p w14:paraId="11526DFC" w14:textId="4A03BEE1" w:rsidR="00656FD4" w:rsidRDefault="00656FD4" w:rsidP="00656FD4">
      <w:r>
        <w:t>It’s a language that has been embraced by the scientific community in the hopes of streamlining the reproducibility of research</w:t>
      </w:r>
      <w:sdt>
        <w:sdtPr>
          <w:id w:val="184261675"/>
          <w:citation/>
        </w:sdtPr>
        <w:sdtEndPr/>
        <w:sdtContent>
          <w:r>
            <w:fldChar w:fldCharType="begin"/>
          </w:r>
          <w:r>
            <w:rPr>
              <w:vertAlign w:val="superscript"/>
              <w:lang w:val="en-US"/>
            </w:rPr>
            <w:instrText xml:space="preserve"> CITATION Sch00 \l 1033 </w:instrText>
          </w:r>
          <w:r>
            <w:fldChar w:fldCharType="separate"/>
          </w:r>
          <w:r w:rsidR="00925C26">
            <w:rPr>
              <w:noProof/>
              <w:vertAlign w:val="superscript"/>
              <w:lang w:val="en-US"/>
            </w:rPr>
            <w:t xml:space="preserve"> </w:t>
          </w:r>
          <w:r w:rsidR="00925C26">
            <w:rPr>
              <w:noProof/>
              <w:lang w:val="en-US"/>
            </w:rPr>
            <w:t>(Schwab, Karrenbach, &amp; Claerbout, 2000)</w:t>
          </w:r>
          <w:r>
            <w:fldChar w:fldCharType="end"/>
          </w:r>
        </w:sdtContent>
      </w:sdt>
      <w:r>
        <w:t>. GNU Make has since become an integral piece</w:t>
      </w:r>
      <w:r w:rsidR="00221DFE">
        <w:t>,</w:t>
      </w:r>
      <w:r>
        <w:t xml:space="preserve"> especially within the bioinformatics community </w:t>
      </w:r>
      <w:sdt>
        <w:sdtPr>
          <w:id w:val="-1566024679"/>
          <w:citation/>
        </w:sdtPr>
        <w:sdtEndPr/>
        <w:sdtContent>
          <w:r>
            <w:fldChar w:fldCharType="begin"/>
          </w:r>
          <w:r>
            <w:rPr>
              <w:lang w:val="en-US"/>
            </w:rPr>
            <w:instrText xml:space="preserve"> CITATION Par03 \l 1033 </w:instrText>
          </w:r>
          <w:r>
            <w:fldChar w:fldCharType="separate"/>
          </w:r>
          <w:r w:rsidR="00925C26">
            <w:rPr>
              <w:noProof/>
              <w:lang w:val="en-US"/>
            </w:rPr>
            <w:t>(Parker , Gorlick, &amp; Lee, 2003)</w:t>
          </w:r>
          <w:r>
            <w:fldChar w:fldCharType="end"/>
          </w:r>
        </w:sdtContent>
      </w:sdt>
      <w:r>
        <w:t xml:space="preserve">. </w:t>
      </w:r>
    </w:p>
    <w:p w14:paraId="21F4CCAD" w14:textId="2B97EDAE" w:rsidR="0097131C" w:rsidRDefault="00656FD4" w:rsidP="004E5B1A">
      <w:r>
        <w:t xml:space="preserve">The core functionality and scope of the 1991 version of </w:t>
      </w:r>
      <w:r w:rsidRPr="0097131C">
        <w:rPr>
          <w:i/>
        </w:rPr>
        <w:t>GNU Make</w:t>
      </w:r>
      <w:r>
        <w:t xml:space="preserve"> has been maintained throughout numerous versions.</w:t>
      </w:r>
      <w:r w:rsidRPr="00962682">
        <w:t xml:space="preserve"> </w:t>
      </w:r>
      <w:r w:rsidR="0097131C">
        <w:t>C</w:t>
      </w:r>
      <w:r w:rsidRPr="00EA5662">
        <w:t>ertain caveats</w:t>
      </w:r>
      <w:r w:rsidRPr="0010473E">
        <w:t xml:space="preserve"> </w:t>
      </w:r>
      <w:r>
        <w:t>become apparent over time</w:t>
      </w:r>
      <w:sdt>
        <w:sdtPr>
          <w:id w:val="-1599942959"/>
          <w:citation/>
        </w:sdtPr>
        <w:sdtEndPr/>
        <w:sdtContent>
          <w:r>
            <w:fldChar w:fldCharType="begin"/>
          </w:r>
          <w:r>
            <w:rPr>
              <w:lang w:val="en-US"/>
            </w:rPr>
            <w:instrText xml:space="preserve"> CITATION Con17 \l 1033 </w:instrText>
          </w:r>
          <w:r w:rsidR="00024BB8">
            <w:rPr>
              <w:lang w:val="en-US"/>
            </w:rPr>
            <w:instrText xml:space="preserve"> \m Mil98</w:instrText>
          </w:r>
          <w:r>
            <w:fldChar w:fldCharType="separate"/>
          </w:r>
          <w:r w:rsidR="00925C26">
            <w:rPr>
              <w:noProof/>
              <w:lang w:val="en-US"/>
            </w:rPr>
            <w:t xml:space="preserve"> (Conifer Systems LLC, 2010; Miller, 1998)</w:t>
          </w:r>
          <w:r>
            <w:fldChar w:fldCharType="end"/>
          </w:r>
        </w:sdtContent>
      </w:sdt>
      <w:r>
        <w:t>.</w:t>
      </w:r>
      <w:r w:rsidRPr="00962682">
        <w:t xml:space="preserve"> </w:t>
      </w:r>
      <w:r>
        <w:t xml:space="preserve">The caveats </w:t>
      </w:r>
      <w:r w:rsidR="00E21D6E">
        <w:t xml:space="preserve">soon </w:t>
      </w:r>
      <w:r>
        <w:t xml:space="preserve">became limitations. As scientists began overcoming these limitations with ad-hoc code, the reproducibility and transparency of research diminished as a consequence. </w:t>
      </w:r>
      <w:r w:rsidR="0097131C">
        <w:t>A</w:t>
      </w:r>
      <w:r w:rsidR="00E21D6E">
        <w:t xml:space="preserve">fter realizing the complexity of our existing </w:t>
      </w:r>
      <w:r w:rsidR="00E21D6E" w:rsidRPr="0097131C">
        <w:rPr>
          <w:i/>
        </w:rPr>
        <w:t>GNU Make</w:t>
      </w:r>
      <w:r w:rsidR="00E21D6E">
        <w:t xml:space="preserve"> system </w:t>
      </w:r>
      <w:sdt>
        <w:sdtPr>
          <w:id w:val="14123059"/>
          <w:citation/>
        </w:sdtPr>
        <w:sdtEndPr/>
        <w:sdtContent>
          <w:r w:rsidR="00E21D6E">
            <w:fldChar w:fldCharType="begin"/>
          </w:r>
          <w:r w:rsidR="00E21D6E">
            <w:rPr>
              <w:lang w:val="en-US"/>
            </w:rPr>
            <w:instrText xml:space="preserve"> CITATION Cha \l 1033 </w:instrText>
          </w:r>
          <w:r w:rsidR="00E21D6E">
            <w:fldChar w:fldCharType="separate"/>
          </w:r>
          <w:r w:rsidR="00925C26">
            <w:rPr>
              <w:noProof/>
              <w:lang w:val="en-US"/>
            </w:rPr>
            <w:t>(Chan, Hung, &amp; Chong, 2016)</w:t>
          </w:r>
          <w:r w:rsidR="00E21D6E">
            <w:fldChar w:fldCharType="end"/>
          </w:r>
        </w:sdtContent>
      </w:sdt>
      <w:r w:rsidR="00E21D6E">
        <w:t>, it</w:t>
      </w:r>
      <w:r w:rsidR="0097131C">
        <w:t xml:space="preserve"> </w:t>
      </w:r>
      <w:r w:rsidR="00E21D6E">
        <w:t xml:space="preserve">became apparent </w:t>
      </w:r>
      <w:r w:rsidR="00AD27BA">
        <w:t xml:space="preserve">that </w:t>
      </w:r>
      <w:r w:rsidR="00E21D6E">
        <w:t>expansion was becoming difficult. Due to</w:t>
      </w:r>
      <w:r w:rsidR="00AD27BA">
        <w:t xml:space="preserve"> the existing system’s</w:t>
      </w:r>
      <w:r w:rsidR="00E21D6E">
        <w:t xml:space="preserve"> </w:t>
      </w:r>
      <w:r w:rsidR="0097131C">
        <w:t>immense coupling and lack of cohesion</w:t>
      </w:r>
      <w:r w:rsidR="00E21D6E">
        <w:t xml:space="preserve">, </w:t>
      </w:r>
      <w:r w:rsidR="004D54D9">
        <w:t xml:space="preserve">robust </w:t>
      </w:r>
      <w:r w:rsidR="00E21D6E">
        <w:t>s</w:t>
      </w:r>
      <w:r w:rsidR="0097131C">
        <w:t xml:space="preserve">caling </w:t>
      </w:r>
      <w:r w:rsidR="00AD27BA">
        <w:t xml:space="preserve">and integration </w:t>
      </w:r>
      <w:r w:rsidR="00175F37">
        <w:t xml:space="preserve">of </w:t>
      </w:r>
      <w:r w:rsidR="00AD27BA">
        <w:t xml:space="preserve">new features </w:t>
      </w:r>
      <w:r w:rsidR="004D54D9">
        <w:t xml:space="preserve">was becoming problematic. </w:t>
      </w:r>
    </w:p>
    <w:p w14:paraId="09FF4FD7" w14:textId="4BF53BBD" w:rsidR="0097131C" w:rsidRDefault="0097131C" w:rsidP="004E5B1A">
      <w:r>
        <w:t>The</w:t>
      </w:r>
      <w:r w:rsidR="004D54D9">
        <w:t xml:space="preserve"> in-house</w:t>
      </w:r>
      <w:r>
        <w:t xml:space="preserve"> </w:t>
      </w:r>
      <w:r w:rsidRPr="00B713B3">
        <w:rPr>
          <w:i/>
        </w:rPr>
        <w:t>GNU Make</w:t>
      </w:r>
      <w:r w:rsidR="0031319A">
        <w:t xml:space="preserve"> system</w:t>
      </w:r>
      <w:r>
        <w:t xml:space="preserve"> </w:t>
      </w:r>
      <w:r w:rsidR="004D54D9">
        <w:t>p</w:t>
      </w:r>
      <w:r>
        <w:t>rovide</w:t>
      </w:r>
      <w:r w:rsidR="00B713B3">
        <w:t>d</w:t>
      </w:r>
      <w:r>
        <w:t xml:space="preserve"> a foundation </w:t>
      </w:r>
      <w:r w:rsidR="004D54D9">
        <w:t xml:space="preserve">upon which </w:t>
      </w:r>
      <w:r w:rsidR="0031319A">
        <w:t>a</w:t>
      </w:r>
      <w:r>
        <w:t xml:space="preserve"> new system would be based, a</w:t>
      </w:r>
      <w:r w:rsidR="0031319A">
        <w:t xml:space="preserve">nd this greatly accelerated the </w:t>
      </w:r>
      <w:r>
        <w:t xml:space="preserve">design process. It was important to understand the existing system, why it was valued, and what it was missing. </w:t>
      </w:r>
      <w:r w:rsidR="0031319A">
        <w:t xml:space="preserve">The </w:t>
      </w:r>
      <w:r w:rsidR="0031319A" w:rsidRPr="00B713B3">
        <w:rPr>
          <w:i/>
        </w:rPr>
        <w:t>GNU Make</w:t>
      </w:r>
      <w:r w:rsidR="0031319A">
        <w:t xml:space="preserve"> system was analyzed for its benefits and drawbacks. The benefits were to be further supported, and the drawbacks ideally eliminated. </w:t>
      </w:r>
      <w:r>
        <w:t xml:space="preserve">With </w:t>
      </w:r>
      <w:r>
        <w:lastRenderedPageBreak/>
        <w:t xml:space="preserve">an existing system implemented, it was </w:t>
      </w:r>
      <w:r w:rsidR="0031319A">
        <w:t xml:space="preserve">also </w:t>
      </w:r>
      <w:r>
        <w:t>much easier to realize system wide patterns</w:t>
      </w:r>
      <w:r w:rsidR="0031319A">
        <w:t>. This</w:t>
      </w:r>
      <w:r w:rsidR="00B713B3">
        <w:t xml:space="preserve"> </w:t>
      </w:r>
      <w:r>
        <w:t>provided immense value when abstracting</w:t>
      </w:r>
      <w:r w:rsidR="0031319A">
        <w:t xml:space="preserve">, isolating, </w:t>
      </w:r>
      <w:r>
        <w:t>and compartmentalizing</w:t>
      </w:r>
      <w:r w:rsidR="0031319A">
        <w:t xml:space="preserve"> components in the new system</w:t>
      </w:r>
      <w:r w:rsidR="004D54D9">
        <w:t>.</w:t>
      </w:r>
    </w:p>
    <w:p w14:paraId="2807DDEC" w14:textId="1D3A3422" w:rsidR="0097131C" w:rsidRDefault="00F2507D" w:rsidP="0097131C">
      <w:r>
        <w:t>T</w:t>
      </w:r>
      <w:r w:rsidR="00656FD4">
        <w:t xml:space="preserve">he </w:t>
      </w:r>
      <w:r>
        <w:t xml:space="preserve">new </w:t>
      </w:r>
      <w:r w:rsidR="00656FD4">
        <w:t>organizational and structural requirements of processing the vast amounts of data produced by Next Generation Sequencing (NGS)</w:t>
      </w:r>
      <w:r>
        <w:t xml:space="preserve"> could not be sufficiently met by </w:t>
      </w:r>
      <w:r w:rsidRPr="00F2507D">
        <w:rPr>
          <w:i/>
        </w:rPr>
        <w:t>GNU Make</w:t>
      </w:r>
      <w:r>
        <w:t>; as a result, scientists began search</w:t>
      </w:r>
      <w:r w:rsidR="002D5DCB">
        <w:t>ing</w:t>
      </w:r>
      <w:r>
        <w:t xml:space="preserve"> for and developing build automation alternatives. </w:t>
      </w:r>
      <w:r w:rsidR="00656FD4">
        <w:t xml:space="preserve">The emerging languages intended to improve upon </w:t>
      </w:r>
      <w:r w:rsidR="00B713B3" w:rsidRPr="00B713B3">
        <w:rPr>
          <w:i/>
        </w:rPr>
        <w:t xml:space="preserve">GNU </w:t>
      </w:r>
      <w:r w:rsidR="00656FD4" w:rsidRPr="00B713B3">
        <w:rPr>
          <w:i/>
        </w:rPr>
        <w:t>Make</w:t>
      </w:r>
      <w:r w:rsidR="00656FD4">
        <w:t xml:space="preserve"> </w:t>
      </w:r>
      <w:r>
        <w:t>by</w:t>
      </w:r>
      <w:r w:rsidR="00656FD4">
        <w:t xml:space="preserve"> providing additional features such as </w:t>
      </w:r>
      <w:r w:rsidR="002D5DCB">
        <w:t xml:space="preserve">high-performance computing </w:t>
      </w:r>
      <w:r w:rsidR="006F2CF9">
        <w:t xml:space="preserve">(HPC) </w:t>
      </w:r>
      <w:r w:rsidR="00656FD4">
        <w:t>cluster and environmental management integration, better logging, granular configuration, and better error recovery. Our department began an</w:t>
      </w:r>
      <w:r w:rsidR="00656FD4" w:rsidRPr="00EA5662">
        <w:t xml:space="preserve"> exploration into alternative workflow tools such as </w:t>
      </w:r>
      <w:r w:rsidR="00656FD4" w:rsidRPr="00E97262">
        <w:rPr>
          <w:i/>
        </w:rPr>
        <w:t>BigDataScript</w:t>
      </w:r>
      <w:r w:rsidR="00656FD4" w:rsidRPr="0010473E">
        <w:t xml:space="preserve"> </w:t>
      </w:r>
      <w:sdt>
        <w:sdtPr>
          <w:id w:val="621657854"/>
          <w:citation/>
        </w:sdtPr>
        <w:sdtEndPr/>
        <w:sdtContent>
          <w:r w:rsidR="00656FD4">
            <w:fldChar w:fldCharType="begin"/>
          </w:r>
          <w:r w:rsidR="00656FD4">
            <w:rPr>
              <w:lang w:val="en-US"/>
            </w:rPr>
            <w:instrText xml:space="preserve"> CITATION Cin14 \l 1033 </w:instrText>
          </w:r>
          <w:r w:rsidR="00656FD4">
            <w:fldChar w:fldCharType="separate"/>
          </w:r>
          <w:r w:rsidR="00925C26">
            <w:rPr>
              <w:noProof/>
              <w:lang w:val="en-US"/>
            </w:rPr>
            <w:t>(Cingolani, Sladek, &amp; Blanchette, BigDataScript: a scripting language for data pipelines, 2014)</w:t>
          </w:r>
          <w:r w:rsidR="00656FD4">
            <w:fldChar w:fldCharType="end"/>
          </w:r>
        </w:sdtContent>
      </w:sdt>
      <w:r w:rsidR="00B713B3">
        <w:t xml:space="preserve">, </w:t>
      </w:r>
      <w:r w:rsidR="00B713B3" w:rsidRPr="00E97262">
        <w:rPr>
          <w:i/>
        </w:rPr>
        <w:t>Nextflow</w:t>
      </w:r>
      <w:sdt>
        <w:sdtPr>
          <w:id w:val="28152348"/>
          <w:citation/>
        </w:sdtPr>
        <w:sdtEndPr/>
        <w:sdtContent>
          <w:r w:rsidR="00656FD4">
            <w:fldChar w:fldCharType="begin"/>
          </w:r>
          <w:r w:rsidR="00656FD4">
            <w:rPr>
              <w:vertAlign w:val="superscript"/>
              <w:lang w:val="en-US"/>
            </w:rPr>
            <w:instrText xml:space="preserve"> CITATION DiT14 \l 1033 </w:instrText>
          </w:r>
          <w:r w:rsidR="00656FD4">
            <w:fldChar w:fldCharType="separate"/>
          </w:r>
          <w:r w:rsidR="00925C26">
            <w:rPr>
              <w:noProof/>
              <w:vertAlign w:val="superscript"/>
              <w:lang w:val="en-US"/>
            </w:rPr>
            <w:t xml:space="preserve"> </w:t>
          </w:r>
          <w:r w:rsidR="00925C26">
            <w:rPr>
              <w:noProof/>
              <w:lang w:val="en-US"/>
            </w:rPr>
            <w:t>(Di Tommaso, Chatzou, Baraja, &amp; Notredame, 2014)</w:t>
          </w:r>
          <w:r w:rsidR="00656FD4">
            <w:fldChar w:fldCharType="end"/>
          </w:r>
        </w:sdtContent>
      </w:sdt>
      <w:r w:rsidR="00656FD4" w:rsidRPr="00EA5662">
        <w:t xml:space="preserve">, and </w:t>
      </w:r>
      <w:r w:rsidR="00656FD4" w:rsidRPr="00E97262">
        <w:rPr>
          <w:i/>
        </w:rPr>
        <w:t>Snakemake</w:t>
      </w:r>
      <w:r w:rsidR="00656FD4" w:rsidRPr="0010473E">
        <w:t xml:space="preserve"> </w:t>
      </w:r>
      <w:sdt>
        <w:sdtPr>
          <w:id w:val="-1247336429"/>
          <w:citation/>
        </w:sdtPr>
        <w:sdtEndPr/>
        <w:sdtContent>
          <w:r w:rsidR="00656FD4">
            <w:fldChar w:fldCharType="begin"/>
          </w:r>
          <w:r w:rsidR="00656FD4">
            <w:rPr>
              <w:lang w:val="en-US"/>
            </w:rPr>
            <w:instrText xml:space="preserve"> CITATION Kös12 \l 1033 </w:instrText>
          </w:r>
          <w:r w:rsidR="00656FD4">
            <w:fldChar w:fldCharType="separate"/>
          </w:r>
          <w:r w:rsidR="00925C26">
            <w:rPr>
              <w:noProof/>
              <w:lang w:val="en-US"/>
            </w:rPr>
            <w:t>(Köster &amp; Rahmann, 2012)</w:t>
          </w:r>
          <w:r w:rsidR="00656FD4">
            <w:fldChar w:fldCharType="end"/>
          </w:r>
        </w:sdtContent>
      </w:sdt>
      <w:r w:rsidR="00656FD4">
        <w:t xml:space="preserve">. There is </w:t>
      </w:r>
      <w:r>
        <w:t>much</w:t>
      </w:r>
      <w:r w:rsidR="00656FD4">
        <w:t xml:space="preserve"> debate about the advantages and drawbacks of </w:t>
      </w:r>
      <w:r w:rsidR="00AE4452">
        <w:t xml:space="preserve">the various </w:t>
      </w:r>
      <w:r w:rsidR="00656FD4">
        <w:t xml:space="preserve">build automation </w:t>
      </w:r>
      <w:r w:rsidR="00AE4452">
        <w:t xml:space="preserve">languages made accessible to the public </w:t>
      </w:r>
      <w:sdt>
        <w:sdtPr>
          <w:id w:val="1492903684"/>
          <w:citation/>
        </w:sdtPr>
        <w:sdtEndPr/>
        <w:sdtContent>
          <w:r w:rsidR="00656FD4">
            <w:fldChar w:fldCharType="begin"/>
          </w:r>
          <w:r w:rsidR="00656FD4">
            <w:rPr>
              <w:lang w:val="en-US"/>
            </w:rPr>
            <w:instrText xml:space="preserve"> CITATION Lei17 \l 1033 </w:instrText>
          </w:r>
          <w:r w:rsidR="00656FD4">
            <w:fldChar w:fldCharType="separate"/>
          </w:r>
          <w:r w:rsidR="00925C26">
            <w:rPr>
              <w:noProof/>
              <w:lang w:val="en-US"/>
            </w:rPr>
            <w:t>(Leipzig, 2017)</w:t>
          </w:r>
          <w:r w:rsidR="00656FD4">
            <w:fldChar w:fldCharType="end"/>
          </w:r>
        </w:sdtContent>
      </w:sdt>
      <w:r w:rsidR="00656FD4">
        <w:t xml:space="preserve">. </w:t>
      </w:r>
    </w:p>
    <w:p w14:paraId="152658C6" w14:textId="6B8C4E22" w:rsidR="00D7371B" w:rsidRDefault="00656FD4" w:rsidP="00D7371B">
      <w:r>
        <w:t xml:space="preserve">It has since been determined that </w:t>
      </w:r>
      <w:r w:rsidRPr="00E97262">
        <w:rPr>
          <w:i/>
        </w:rPr>
        <w:t>Snakemake</w:t>
      </w:r>
      <w:r w:rsidR="00F2507D">
        <w:t xml:space="preserve"> i</w:t>
      </w:r>
      <w:r>
        <w:t xml:space="preserve">s the best language to replace the existing </w:t>
      </w:r>
      <w:r w:rsidRPr="00E97262">
        <w:rPr>
          <w:i/>
        </w:rPr>
        <w:t>GNU Make</w:t>
      </w:r>
      <w:r>
        <w:t xml:space="preserve"> </w:t>
      </w:r>
      <w:r w:rsidR="00F2507D">
        <w:t>system</w:t>
      </w:r>
      <w:r>
        <w:t>.</w:t>
      </w:r>
      <w:r w:rsidRPr="00FB7D6E">
        <w:t xml:space="preserve"> </w:t>
      </w:r>
      <w:r w:rsidR="0097131C">
        <w:t>This article focuses solely on design applications for build automation within Snakemake; however, that is not to say the ideas discussed here are exclusive to</w:t>
      </w:r>
      <w:r w:rsidR="00F2507D">
        <w:t xml:space="preserve"> design within</w:t>
      </w:r>
      <w:r w:rsidR="0097131C">
        <w:t xml:space="preserve"> Snakemake.</w:t>
      </w:r>
    </w:p>
    <w:p w14:paraId="2591B63A" w14:textId="7877003F" w:rsidR="0097131C" w:rsidRDefault="0097131C" w:rsidP="0097131C">
      <w:pPr>
        <w:pStyle w:val="Heading3"/>
      </w:pPr>
      <w:bookmarkStart w:id="3" w:name="_Toc491969516"/>
      <w:r>
        <w:t>Design Patterns</w:t>
      </w:r>
      <w:r w:rsidR="00527DEF">
        <w:t xml:space="preserve"> and Recommendations</w:t>
      </w:r>
      <w:bookmarkEnd w:id="3"/>
    </w:p>
    <w:p w14:paraId="3B90CC75" w14:textId="492392FE" w:rsidR="001730A6" w:rsidRDefault="00656FD4" w:rsidP="004E5B1A">
      <w:r>
        <w:t xml:space="preserve">The existence, understanding, and leveraging of </w:t>
      </w:r>
      <w:r w:rsidR="0097131C">
        <w:t xml:space="preserve">design </w:t>
      </w:r>
      <w:r>
        <w:t>patterns is common place in civil engineering</w:t>
      </w:r>
      <w:r w:rsidR="00F90F49" w:rsidRPr="00F90F49">
        <w:t xml:space="preserve"> </w:t>
      </w:r>
      <w:sdt>
        <w:sdtPr>
          <w:id w:val="492919556"/>
          <w:citation/>
        </w:sdtPr>
        <w:sdtEndPr/>
        <w:sdtContent>
          <w:r w:rsidR="00F90F49">
            <w:fldChar w:fldCharType="begin"/>
          </w:r>
          <w:r w:rsidR="00F90F49">
            <w:rPr>
              <w:lang w:val="en-US"/>
            </w:rPr>
            <w:instrText xml:space="preserve"> CITATION Ale77 \l 1033 </w:instrText>
          </w:r>
          <w:r w:rsidR="00F90F49">
            <w:fldChar w:fldCharType="separate"/>
          </w:r>
          <w:r w:rsidR="00925C26">
            <w:rPr>
              <w:noProof/>
              <w:lang w:val="en-US"/>
            </w:rPr>
            <w:t>(Alexander, 1977)</w:t>
          </w:r>
          <w:r w:rsidR="00F90F49">
            <w:fldChar w:fldCharType="end"/>
          </w:r>
        </w:sdtContent>
      </w:sdt>
      <w:r>
        <w:t xml:space="preserve">. The value </w:t>
      </w:r>
      <w:r w:rsidR="00F90F49">
        <w:t xml:space="preserve">which </w:t>
      </w:r>
      <w:r>
        <w:t>patterns provide to civil enginee</w:t>
      </w:r>
      <w:r w:rsidR="00F90F49">
        <w:t>rs</w:t>
      </w:r>
      <w:r w:rsidR="001E77EC">
        <w:t xml:space="preserve"> </w:t>
      </w:r>
      <w:r w:rsidR="00F90F49">
        <w:t>is</w:t>
      </w:r>
      <w:r w:rsidR="001E77EC">
        <w:t xml:space="preserve"> obvious. Bridges, boats, and planes provide transportation across rivers, lakes, and oceans. The </w:t>
      </w:r>
      <w:r w:rsidR="00F90F49">
        <w:t>value</w:t>
      </w:r>
      <w:r w:rsidR="001E77EC">
        <w:t xml:space="preserve"> of design patterns to software engineer</w:t>
      </w:r>
      <w:r w:rsidR="00A73064">
        <w:t>s is not as easily understood or as quick</w:t>
      </w:r>
      <w:r w:rsidR="00D34A5B">
        <w:t>l</w:t>
      </w:r>
      <w:r w:rsidR="00A73064">
        <w:t>y realized.</w:t>
      </w:r>
      <w:r w:rsidR="00F90F49">
        <w:t xml:space="preserve"> </w:t>
      </w:r>
    </w:p>
    <w:p w14:paraId="60B53178" w14:textId="2A1852B9" w:rsidR="00233D1F" w:rsidRDefault="00DB4238" w:rsidP="004E5B1A">
      <w:r>
        <w:lastRenderedPageBreak/>
        <w:t xml:space="preserve">Software patterns </w:t>
      </w:r>
      <w:r w:rsidR="008A67BA">
        <w:t xml:space="preserve">are abstract solutions to specific problems. They </w:t>
      </w:r>
      <w:r>
        <w:t xml:space="preserve">act as guidelines </w:t>
      </w:r>
      <w:r w:rsidR="008A67BA">
        <w:t xml:space="preserve">when making design decisions. </w:t>
      </w:r>
      <w:r w:rsidR="0075785D">
        <w:t xml:space="preserve">They are tried and tested design solutions to commonly occurring design problems. </w:t>
      </w:r>
      <w:r w:rsidR="008A67BA">
        <w:t xml:space="preserve">They are well understood by software developers and architects, and </w:t>
      </w:r>
      <w:r w:rsidR="0075785D">
        <w:t xml:space="preserve">aid by providing meaningful </w:t>
      </w:r>
      <w:r w:rsidR="008A67BA">
        <w:t xml:space="preserve">instructions and constraints </w:t>
      </w:r>
      <w:r w:rsidR="0075785D">
        <w:t xml:space="preserve">during the </w:t>
      </w:r>
      <w:r w:rsidR="008A67BA">
        <w:t>d</w:t>
      </w:r>
      <w:r w:rsidR="0075785D">
        <w:t xml:space="preserve">esign process. </w:t>
      </w:r>
      <w:r w:rsidR="00F90F49">
        <w:t>A common</w:t>
      </w:r>
      <w:r w:rsidR="00957151">
        <w:t xml:space="preserve"> reason for application of software patterns being, “…i</w:t>
      </w:r>
      <w:r w:rsidR="00957151" w:rsidRPr="00957151">
        <w:t>f the solution is easier to comprehend, then by extension, it will also be easier to maintain</w:t>
      </w:r>
      <w:r w:rsidR="00957151">
        <w:t xml:space="preserve">” </w:t>
      </w:r>
      <w:sdt>
        <w:sdtPr>
          <w:id w:val="-80986112"/>
          <w:citation/>
        </w:sdtPr>
        <w:sdtEndPr/>
        <w:sdtContent>
          <w:r w:rsidR="00957151">
            <w:fldChar w:fldCharType="begin"/>
          </w:r>
          <w:r w:rsidR="00957151">
            <w:rPr>
              <w:lang w:val="en-US"/>
            </w:rPr>
            <w:instrText xml:space="preserve"> CITATION Bur14 \l 1033 </w:instrText>
          </w:r>
          <w:r w:rsidR="00957151">
            <w:fldChar w:fldCharType="separate"/>
          </w:r>
          <w:r w:rsidR="00925C26">
            <w:rPr>
              <w:noProof/>
              <w:lang w:val="en-US"/>
            </w:rPr>
            <w:t>(Burford, 2014)</w:t>
          </w:r>
          <w:r w:rsidR="00957151">
            <w:fldChar w:fldCharType="end"/>
          </w:r>
        </w:sdtContent>
      </w:sdt>
      <w:r w:rsidR="00957151">
        <w:t>.</w:t>
      </w:r>
      <w:r w:rsidR="00457B82" w:rsidRPr="00457B82">
        <w:t xml:space="preserve"> </w:t>
      </w:r>
      <w:r w:rsidR="00457B82">
        <w:t xml:space="preserve"> </w:t>
      </w:r>
      <w:r w:rsidR="00F90F49">
        <w:t>Additionally, others</w:t>
      </w:r>
      <w:r w:rsidR="00457B82">
        <w:t xml:space="preserve"> argue</w:t>
      </w:r>
      <w:r w:rsidR="00F90F49">
        <w:t xml:space="preserve"> for their value at a higher level</w:t>
      </w:r>
      <w:r w:rsidR="00457B82">
        <w:t>, “</w:t>
      </w:r>
      <w:r w:rsidR="00457B82" w:rsidRPr="006807BA">
        <w:t>the critical design tool for software development is a mind well educated in design principles</w:t>
      </w:r>
      <w:r w:rsidR="00457B82">
        <w:t xml:space="preserve">” </w:t>
      </w:r>
      <w:sdt>
        <w:sdtPr>
          <w:id w:val="1418986882"/>
          <w:citation/>
        </w:sdtPr>
        <w:sdtEndPr/>
        <w:sdtContent>
          <w:r w:rsidR="00457B82">
            <w:fldChar w:fldCharType="begin"/>
          </w:r>
          <w:r w:rsidR="00457B82">
            <w:rPr>
              <w:lang w:val="en-US"/>
            </w:rPr>
            <w:instrText xml:space="preserve"> CITATION Lar12 \l 1033 </w:instrText>
          </w:r>
          <w:r w:rsidR="00457B82">
            <w:fldChar w:fldCharType="separate"/>
          </w:r>
          <w:r w:rsidR="00925C26">
            <w:rPr>
              <w:noProof/>
              <w:lang w:val="en-US"/>
            </w:rPr>
            <w:t>(Larman, 2012)</w:t>
          </w:r>
          <w:r w:rsidR="00457B82">
            <w:fldChar w:fldCharType="end"/>
          </w:r>
        </w:sdtContent>
      </w:sdt>
      <w:r w:rsidR="00457B82">
        <w:t>.</w:t>
      </w:r>
    </w:p>
    <w:p w14:paraId="474FCB64" w14:textId="5510103B" w:rsidR="002222D5" w:rsidRDefault="002222D5" w:rsidP="004E5B1A">
      <w:r>
        <w:t xml:space="preserve">By having a descriptive and referenceable </w:t>
      </w:r>
      <w:r w:rsidR="0040060A">
        <w:t xml:space="preserve">design </w:t>
      </w:r>
      <w:r>
        <w:t>framework, users are better able to understand of the role, functionality, and position of the system-feature or system-element they are designing. With a more informed user, a user with a better understanding of the code to be implemented, there is an increased likelihood that the code will be implemented in the correct position, given a proper amount of generalization, and that it falls consistently within the decision-making process</w:t>
      </w:r>
      <w:r w:rsidR="0089493E">
        <w:t>es</w:t>
      </w:r>
      <w:r>
        <w:t xml:space="preserve"> used to resolve other organizational conflicts </w:t>
      </w:r>
      <w:r w:rsidR="00D634FA">
        <w:t>within the system</w:t>
      </w:r>
      <w:r>
        <w:t xml:space="preserve">. By </w:t>
      </w:r>
      <w:r w:rsidR="00D634FA">
        <w:t xml:space="preserve">providing </w:t>
      </w:r>
      <w:r>
        <w:t>structur</w:t>
      </w:r>
      <w:r w:rsidR="00D634FA">
        <w:t xml:space="preserve">e to the resolution of design conflicts, </w:t>
      </w:r>
      <w:r w:rsidR="001730A6">
        <w:t xml:space="preserve">we </w:t>
      </w:r>
      <w:r w:rsidR="00D634FA">
        <w:t xml:space="preserve">are able to </w:t>
      </w:r>
      <w:r w:rsidR="0089493E">
        <w:t>increase system consistency as u</w:t>
      </w:r>
      <w:r>
        <w:t xml:space="preserve">sers </w:t>
      </w:r>
      <w:r w:rsidR="0089493E">
        <w:t xml:space="preserve">will be </w:t>
      </w:r>
      <w:r>
        <w:t xml:space="preserve">more likely to provide the same solution to the same question, even if it’s in a different section of the program. </w:t>
      </w:r>
    </w:p>
    <w:p w14:paraId="00F5EBDD" w14:textId="1821DBBF" w:rsidR="00024BB8" w:rsidRDefault="00024BB8" w:rsidP="004E5B1A">
      <w:r>
        <w:t xml:space="preserve">Software patterns can be represented as stand-alone ideas; however, they are typically provided as a set </w:t>
      </w:r>
      <w:sdt>
        <w:sdtPr>
          <w:id w:val="641237852"/>
          <w:citation/>
        </w:sdtPr>
        <w:sdtEndPr/>
        <w:sdtContent>
          <w:r>
            <w:fldChar w:fldCharType="begin"/>
          </w:r>
          <w:r>
            <w:rPr>
              <w:lang w:val="en-US"/>
            </w:rPr>
            <w:instrText xml:space="preserve"> CITATION Wol94 \l 1033  \m Gam95</w:instrText>
          </w:r>
          <w:r>
            <w:fldChar w:fldCharType="separate"/>
          </w:r>
          <w:r w:rsidR="00925C26">
            <w:rPr>
              <w:noProof/>
              <w:lang w:val="en-US"/>
            </w:rPr>
            <w:t>(Wolfgang, 1994; Gamma, 1995)</w:t>
          </w:r>
          <w:r>
            <w:fldChar w:fldCharType="end"/>
          </w:r>
        </w:sdtContent>
      </w:sdt>
      <w:r w:rsidRPr="008A09D2">
        <w:rPr>
          <w:b/>
        </w:rPr>
        <w:t>.</w:t>
      </w:r>
      <w:r>
        <w:t xml:space="preserve">  They </w:t>
      </w:r>
      <w:r w:rsidR="00DB4238">
        <w:t xml:space="preserve">are often discussed within the realm of object-oriented </w:t>
      </w:r>
      <w:r w:rsidR="0092602F">
        <w:t>programming</w:t>
      </w:r>
      <w:r w:rsidR="00C155CA">
        <w:t>, and UML diagram</w:t>
      </w:r>
      <w:r w:rsidR="00457B82">
        <w:t>s</w:t>
      </w:r>
      <w:sdt>
        <w:sdtPr>
          <w:rPr>
            <w:b/>
          </w:rPr>
          <w:id w:val="-1425031168"/>
          <w:citation/>
        </w:sdtPr>
        <w:sdtEndPr/>
        <w:sdtContent>
          <w:r w:rsidR="00C155CA">
            <w:rPr>
              <w:b/>
            </w:rPr>
            <w:fldChar w:fldCharType="begin"/>
          </w:r>
          <w:r w:rsidR="00C155CA">
            <w:rPr>
              <w:b/>
              <w:lang w:val="en-US"/>
            </w:rPr>
            <w:instrText xml:space="preserve"> CITATION Sun12 \l 1033 </w:instrText>
          </w:r>
          <w:r>
            <w:rPr>
              <w:b/>
              <w:lang w:val="en-US"/>
            </w:rPr>
            <w:instrText xml:space="preserve"> \m Lar12</w:instrText>
          </w:r>
          <w:r w:rsidR="00C155CA">
            <w:rPr>
              <w:b/>
            </w:rPr>
            <w:fldChar w:fldCharType="separate"/>
          </w:r>
          <w:r w:rsidR="00925C26">
            <w:rPr>
              <w:b/>
              <w:noProof/>
              <w:lang w:val="en-US"/>
            </w:rPr>
            <w:t xml:space="preserve"> </w:t>
          </w:r>
          <w:r w:rsidR="00925C26">
            <w:rPr>
              <w:noProof/>
              <w:lang w:val="en-US"/>
            </w:rPr>
            <w:t>(Sunyé, Le Guennec, &amp; Jézéquel, 2012; Larman, 2012)</w:t>
          </w:r>
          <w:r w:rsidR="00C155CA">
            <w:rPr>
              <w:b/>
            </w:rPr>
            <w:fldChar w:fldCharType="end"/>
          </w:r>
        </w:sdtContent>
      </w:sdt>
      <w:r w:rsidR="00EC03F5">
        <w:t xml:space="preserve">. </w:t>
      </w:r>
      <w:r w:rsidR="008A09D2">
        <w:t>Others, including myself, believe that software patterns can be applied</w:t>
      </w:r>
      <w:r w:rsidR="00457B82">
        <w:t xml:space="preserve"> to more than just object oriented languages</w:t>
      </w:r>
      <w:r w:rsidR="008A09D2">
        <w:t xml:space="preserve"> </w:t>
      </w:r>
      <w:sdt>
        <w:sdtPr>
          <w:id w:val="-2079123325"/>
          <w:citation/>
        </w:sdtPr>
        <w:sdtEndPr/>
        <w:sdtContent>
          <w:r w:rsidR="005766D1">
            <w:fldChar w:fldCharType="begin"/>
          </w:r>
          <w:r w:rsidR="005766D1">
            <w:rPr>
              <w:lang w:val="en-US"/>
            </w:rPr>
            <w:instrText xml:space="preserve"> CITATION Due97 \l 1033 </w:instrText>
          </w:r>
          <w:r w:rsidR="005766D1">
            <w:fldChar w:fldCharType="separate"/>
          </w:r>
          <w:r w:rsidR="00925C26">
            <w:rPr>
              <w:noProof/>
              <w:lang w:val="en-US"/>
            </w:rPr>
            <w:t>(Duell, Goodsen, &amp; Rising, 1997)</w:t>
          </w:r>
          <w:r w:rsidR="005766D1">
            <w:fldChar w:fldCharType="end"/>
          </w:r>
        </w:sdtContent>
      </w:sdt>
      <w:r w:rsidR="00957151">
        <w:t xml:space="preserve">. </w:t>
      </w:r>
    </w:p>
    <w:p w14:paraId="777AD721" w14:textId="575E9BBB" w:rsidR="00113ABD" w:rsidRDefault="00C20FD9" w:rsidP="004E5B1A">
      <w:r>
        <w:lastRenderedPageBreak/>
        <w:t>Python</w:t>
      </w:r>
      <w:r w:rsidR="002A541F">
        <w:t xml:space="preserve"> </w:t>
      </w:r>
      <w:sdt>
        <w:sdtPr>
          <w:id w:val="-1599873282"/>
          <w:citation/>
        </w:sdtPr>
        <w:sdtEndPr/>
        <w:sdtContent>
          <w:r w:rsidR="005766D1">
            <w:fldChar w:fldCharType="begin"/>
          </w:r>
          <w:r w:rsidR="005766D1">
            <w:rPr>
              <w:lang w:val="en-US"/>
            </w:rPr>
            <w:instrText xml:space="preserve"> CITATION Pyt17 \l 1033 </w:instrText>
          </w:r>
          <w:r w:rsidR="005766D1">
            <w:fldChar w:fldCharType="separate"/>
          </w:r>
          <w:r w:rsidR="00925C26">
            <w:rPr>
              <w:noProof/>
              <w:lang w:val="en-US"/>
            </w:rPr>
            <w:t>(Python Software Foundation, 2017)</w:t>
          </w:r>
          <w:r w:rsidR="005766D1">
            <w:fldChar w:fldCharType="end"/>
          </w:r>
        </w:sdtContent>
      </w:sdt>
      <w:r w:rsidR="00024BB8">
        <w:t>, is a</w:t>
      </w:r>
      <w:r>
        <w:t xml:space="preserve"> true object-oriented lan</w:t>
      </w:r>
      <w:r w:rsidR="005766D1">
        <w:t>guage</w:t>
      </w:r>
      <w:sdt>
        <w:sdtPr>
          <w:id w:val="-1825116355"/>
          <w:citation/>
        </w:sdtPr>
        <w:sdtEndPr/>
        <w:sdtContent>
          <w:r w:rsidR="005766D1">
            <w:fldChar w:fldCharType="begin"/>
          </w:r>
          <w:r w:rsidR="005766D1">
            <w:rPr>
              <w:lang w:val="en-US"/>
            </w:rPr>
            <w:instrText xml:space="preserve"> CITATION Tut17 \l 1033 </w:instrText>
          </w:r>
          <w:r w:rsidR="005766D1">
            <w:fldChar w:fldCharType="separate"/>
          </w:r>
          <w:r w:rsidR="00925C26">
            <w:rPr>
              <w:noProof/>
              <w:lang w:val="en-US"/>
            </w:rPr>
            <w:t xml:space="preserve"> (Tutorialspoint.com, 2017)</w:t>
          </w:r>
          <w:r w:rsidR="005766D1">
            <w:fldChar w:fldCharType="end"/>
          </w:r>
        </w:sdtContent>
      </w:sdt>
      <w:r w:rsidR="005766D1">
        <w:t xml:space="preserve">. </w:t>
      </w:r>
      <w:r w:rsidR="00D634FA">
        <w:t>The o</w:t>
      </w:r>
      <w:r w:rsidR="00024BB8">
        <w:t xml:space="preserve">bject-oriented designation of Snakemake is potentially </w:t>
      </w:r>
      <w:r>
        <w:t>debatable</w:t>
      </w:r>
      <w:r w:rsidR="00024BB8">
        <w:t xml:space="preserve">. </w:t>
      </w:r>
      <w:r w:rsidR="00410392">
        <w:t>Rules can be thought of as classes, and directives their attributes. We execute rules in the same way a user would instantiate an object. Notably, as Snakemake inherits and is b</w:t>
      </w:r>
      <w:r>
        <w:t xml:space="preserve">uilt </w:t>
      </w:r>
      <w:r w:rsidR="00410392">
        <w:t>in</w:t>
      </w:r>
      <w:r>
        <w:t xml:space="preserve"> Python, we will otherwise consider the entire system to be </w:t>
      </w:r>
      <w:r w:rsidR="00A2532F">
        <w:t xml:space="preserve">eligible for </w:t>
      </w:r>
      <w:r>
        <w:t xml:space="preserve">the application of object-oriented design. </w:t>
      </w:r>
    </w:p>
    <w:p w14:paraId="2BDEC93B" w14:textId="0F6C0206" w:rsidR="004E5B1A" w:rsidRDefault="000013CC" w:rsidP="004E5B1A">
      <w:r>
        <w:t>F</w:t>
      </w:r>
      <w:r w:rsidR="004E5B1A">
        <w:t xml:space="preserve">or the purpose of code usability, maintenance, and understanding, at least within the realm of </w:t>
      </w:r>
      <w:r>
        <w:t xml:space="preserve">scientific </w:t>
      </w:r>
      <w:r w:rsidR="004E5B1A">
        <w:t>research, good software design must also consider reproduci</w:t>
      </w:r>
      <w:r>
        <w:t xml:space="preserve">bility, and tracking provenance. Below are a few </w:t>
      </w:r>
      <w:r w:rsidR="003F20B6">
        <w:t>more recommendations of note</w:t>
      </w:r>
      <w:sdt>
        <w:sdtPr>
          <w:id w:val="-51231199"/>
          <w:citation/>
        </w:sdtPr>
        <w:sdtEndPr/>
        <w:sdtContent>
          <w:r w:rsidR="004E5B1A">
            <w:fldChar w:fldCharType="begin"/>
          </w:r>
          <w:r w:rsidR="004E5B1A">
            <w:rPr>
              <w:lang w:val="en-US"/>
            </w:rPr>
            <w:instrText xml:space="preserve"> CITATION Kan17 \l 1033 </w:instrText>
          </w:r>
          <w:r w:rsidR="004E5B1A">
            <w:fldChar w:fldCharType="separate"/>
          </w:r>
          <w:r w:rsidR="00925C26">
            <w:rPr>
              <w:noProof/>
              <w:lang w:val="en-US"/>
            </w:rPr>
            <w:t xml:space="preserve"> (Kanwal, Khan, Lonie, &amp; Sinnott, 2017)</w:t>
          </w:r>
          <w:r w:rsidR="004E5B1A">
            <w:fldChar w:fldCharType="end"/>
          </w:r>
        </w:sdtContent>
      </w:sdt>
      <w:r w:rsidR="004E5B1A">
        <w:t>.</w:t>
      </w:r>
    </w:p>
    <w:p w14:paraId="0AD20CA9" w14:textId="2979FF47" w:rsidR="004E5B1A" w:rsidRPr="00F519CC" w:rsidRDefault="004E5B1A" w:rsidP="004E5B1A">
      <w:pPr>
        <w:pStyle w:val="Quote"/>
        <w:ind w:left="851" w:right="855"/>
      </w:pPr>
      <w:r>
        <w:t>“Workflow developers should avoid hardcoding environmental parameters such as file names, absolute file paths and directory names that would otherwise render their workflow dependent on a specific environment setup and configuration.”</w:t>
      </w:r>
    </w:p>
    <w:p w14:paraId="23CF097F" w14:textId="682C7B52" w:rsidR="004E5B1A" w:rsidRPr="00F519CC" w:rsidRDefault="004E5B1A" w:rsidP="004E5B1A">
      <w:pPr>
        <w:pStyle w:val="Quote"/>
        <w:ind w:left="851" w:right="855"/>
      </w:pPr>
      <w:r>
        <w:t>“Workflow developers should provide a complete data flow diagram serving as a blue print containing all the artefacts including tools, input data, intermediate data products, supporting resources, processes and the connection between these artefacts.”</w:t>
      </w:r>
    </w:p>
    <w:p w14:paraId="58AC01CF" w14:textId="77777777" w:rsidR="004E5B1A" w:rsidRDefault="004E5B1A" w:rsidP="004E5B1A">
      <w:pPr>
        <w:pStyle w:val="Quote"/>
        <w:ind w:left="851" w:right="855"/>
      </w:pPr>
      <w:r>
        <w:t>“Tools should either be packaged along with the workflow or made available via public repositories to ensure accessibility to the exact same versions and parameter settings as used in the analysis being reproduced, hence supporting flexible and customizable workflows.”</w:t>
      </w:r>
    </w:p>
    <w:p w14:paraId="59CE56A3" w14:textId="77777777" w:rsidR="004E5B1A" w:rsidRDefault="004E5B1A" w:rsidP="004E5B1A">
      <w:pPr>
        <w:pStyle w:val="Quote"/>
        <w:ind w:left="851" w:right="855"/>
      </w:pPr>
      <w:r>
        <w:lastRenderedPageBreak/>
        <w:t>“This factor might be considered out of control of the workflow developers but detailed documentation of the underlying framework used and community support can help in overcoming the associated learning curve.”</w:t>
      </w:r>
    </w:p>
    <w:p w14:paraId="6D80005E" w14:textId="41056A84" w:rsidR="006B4850" w:rsidRDefault="006B4850" w:rsidP="00457B82">
      <w:r>
        <w:t>Other considerations include:</w:t>
      </w:r>
    </w:p>
    <w:p w14:paraId="20A4E0E3" w14:textId="603F5547" w:rsidR="006B4850" w:rsidRDefault="006B4850" w:rsidP="00D371FF">
      <w:pPr>
        <w:pStyle w:val="ListParagraph"/>
        <w:numPr>
          <w:ilvl w:val="0"/>
          <w:numId w:val="22"/>
        </w:numPr>
      </w:pPr>
      <w:r>
        <w:t>Simplicity</w:t>
      </w:r>
      <w:r w:rsidR="00D371FF">
        <w:t>:</w:t>
      </w:r>
      <w:r>
        <w:t xml:space="preserve"> An extensive setup process detracts from a researcher’s ability to quickly and easily try out new ideas. U</w:t>
      </w:r>
      <w:r w:rsidR="00B46762">
        <w:t>sing supportive</w:t>
      </w:r>
      <w:r>
        <w:t xml:space="preserve"> script</w:t>
      </w:r>
      <w:r w:rsidR="00B46762">
        <w:t>s allow</w:t>
      </w:r>
      <w:r>
        <w:t xml:space="preserve">s for </w:t>
      </w:r>
      <w:r w:rsidR="00B46762">
        <w:t xml:space="preserve">the </w:t>
      </w:r>
      <w:r>
        <w:t>black-boxing of, and greatly speeds up, the</w:t>
      </w:r>
      <w:r w:rsidR="00B46762">
        <w:t xml:space="preserve"> pipeline</w:t>
      </w:r>
      <w:r>
        <w:t xml:space="preserve"> setup process. </w:t>
      </w:r>
    </w:p>
    <w:p w14:paraId="2C793D29" w14:textId="7EB05B07" w:rsidR="006B4850" w:rsidRDefault="006B4850" w:rsidP="00D371FF">
      <w:pPr>
        <w:pStyle w:val="ListParagraph"/>
        <w:numPr>
          <w:ilvl w:val="0"/>
          <w:numId w:val="22"/>
        </w:numPr>
      </w:pPr>
      <w:r>
        <w:t>User awareness</w:t>
      </w:r>
      <w:r w:rsidR="00D371FF">
        <w:t xml:space="preserve">: </w:t>
      </w:r>
      <w:r>
        <w:t>Configuration varia</w:t>
      </w:r>
      <w:r w:rsidR="00E519AE">
        <w:t>bles are most likely to be set i</w:t>
      </w:r>
      <w:r>
        <w:t xml:space="preserve">f the user is aware that they exist. By centralizing configuration, we </w:t>
      </w:r>
      <w:r w:rsidR="00E519AE">
        <w:t>can increase user awareness which in turn increases their ability to customize and fully utilize the pipeline.</w:t>
      </w:r>
    </w:p>
    <w:p w14:paraId="1AA6682F" w14:textId="4345D0EC" w:rsidR="00DD6315" w:rsidRDefault="00DD6315" w:rsidP="00DD6315">
      <w:pPr>
        <w:pStyle w:val="ListParagraph"/>
        <w:numPr>
          <w:ilvl w:val="0"/>
          <w:numId w:val="22"/>
        </w:numPr>
      </w:pPr>
      <w:r>
        <w:t>Shell call logging: If CLI over-rides are used, it is likely they will not be captured in the systems</w:t>
      </w:r>
      <w:r w:rsidR="00FD0CFD">
        <w:t>’</w:t>
      </w:r>
      <w:r>
        <w:t xml:space="preserve"> logging. With respect to auditing, there is immense value in saving the exact shell call executed. Manual tracing of code </w:t>
      </w:r>
      <w:r w:rsidR="00FD0CFD">
        <w:t xml:space="preserve">introduces </w:t>
      </w:r>
      <w:r>
        <w:t xml:space="preserve">human error. </w:t>
      </w:r>
      <w:r w:rsidR="00FD0CFD">
        <w:t xml:space="preserve">Systems must be able to log shell calls in a dry-run and </w:t>
      </w:r>
      <w:r>
        <w:t>in real-time.</w:t>
      </w:r>
    </w:p>
    <w:p w14:paraId="2C48187A" w14:textId="6256283B" w:rsidR="00D371FF" w:rsidRDefault="00B46762" w:rsidP="0017182D">
      <w:pPr>
        <w:pStyle w:val="ListParagraph"/>
        <w:numPr>
          <w:ilvl w:val="0"/>
          <w:numId w:val="22"/>
        </w:numPr>
      </w:pPr>
      <w:r>
        <w:t>Robust</w:t>
      </w:r>
      <w:r w:rsidR="006B4850">
        <w:t xml:space="preserve"> </w:t>
      </w:r>
      <w:r w:rsidR="00FD0CFD">
        <w:t>versioning</w:t>
      </w:r>
      <w:r w:rsidR="006B4850">
        <w:t xml:space="preserve">: </w:t>
      </w:r>
      <w:r w:rsidR="0097131C">
        <w:t>Often</w:t>
      </w:r>
      <w:r w:rsidR="006B4850">
        <w:t xml:space="preserve"> different versions of the same bioinformatics tools are used. For reproducibility, and for auditing purposes, it is important to be able to keep, replicate, or revert to various versions of the same tool. </w:t>
      </w:r>
    </w:p>
    <w:p w14:paraId="578B2CFC" w14:textId="7F1AB21C" w:rsidR="00D7371B" w:rsidRDefault="008F6D2D" w:rsidP="00D7371B">
      <w:r>
        <w:t>Readers must also be made aware that d</w:t>
      </w:r>
      <w:r w:rsidR="00656FD4">
        <w:t>esign considerations for the code base were heavily influenced by the intended user audience.</w:t>
      </w:r>
      <w:r w:rsidR="00CB2CA5" w:rsidRPr="00E7044D">
        <w:t xml:space="preserve"> The</w:t>
      </w:r>
      <w:r w:rsidR="00024BB8">
        <w:t>ir</w:t>
      </w:r>
      <w:r w:rsidR="00CB2CA5" w:rsidRPr="00E7044D">
        <w:t xml:space="preserve"> above average skill-level permitted for aggressive abstraction and </w:t>
      </w:r>
      <w:r w:rsidR="00024BB8">
        <w:t>it encouraged</w:t>
      </w:r>
      <w:r>
        <w:t xml:space="preserve"> the integration of python-based</w:t>
      </w:r>
      <w:r w:rsidR="00024BB8">
        <w:t xml:space="preserve"> convenience</w:t>
      </w:r>
      <w:r w:rsidR="00CB2CA5" w:rsidRPr="00E7044D">
        <w:t xml:space="preserve"> scripting.</w:t>
      </w:r>
      <w:r w:rsidR="00024BB8">
        <w:t xml:space="preserve"> This paper </w:t>
      </w:r>
      <w:r w:rsidR="00457B82">
        <w:t>will demonstrate the application of software pa</w:t>
      </w:r>
      <w:r w:rsidR="00FD0CFD">
        <w:t>tterns in the development of a</w:t>
      </w:r>
      <w:r w:rsidR="00457B82">
        <w:t xml:space="preserve"> Snak</w:t>
      </w:r>
      <w:r w:rsidR="002F06BD">
        <w:t>e</w:t>
      </w:r>
      <w:r w:rsidR="00457B82">
        <w:t>make</w:t>
      </w:r>
      <w:r w:rsidR="00FD0CFD">
        <w:t xml:space="preserve"> system </w:t>
      </w:r>
      <w:r w:rsidR="00FD0CFD">
        <w:lastRenderedPageBreak/>
        <w:t xml:space="preserve">focused on generating </w:t>
      </w:r>
      <w:r>
        <w:t>b</w:t>
      </w:r>
      <w:r w:rsidR="00457B82">
        <w:t>uild</w:t>
      </w:r>
      <w:r>
        <w:t xml:space="preserve"> automation pipeline</w:t>
      </w:r>
      <w:r w:rsidR="000A7A1F">
        <w:t>s</w:t>
      </w:r>
      <w:r w:rsidR="00FD0CFD">
        <w:t xml:space="preserve"> for bioinformatic purposes. The system was </w:t>
      </w:r>
      <w:r w:rsidR="00457B82">
        <w:t xml:space="preserve">designed for the Lymphoid Cancer Research Department of the BC Cancer Agency. </w:t>
      </w:r>
    </w:p>
    <w:p w14:paraId="1B313022" w14:textId="2B2304CE" w:rsidR="00CB2CA5" w:rsidRDefault="007A0BD9" w:rsidP="0097131C">
      <w:pPr>
        <w:pStyle w:val="Heading3"/>
      </w:pPr>
      <w:bookmarkStart w:id="4" w:name="_Toc491969517"/>
      <w:r>
        <w:t xml:space="preserve">Author’s </w:t>
      </w:r>
      <w:r w:rsidR="00C02F73">
        <w:t>B</w:t>
      </w:r>
      <w:r w:rsidR="0017182D">
        <w:t>ackground</w:t>
      </w:r>
      <w:bookmarkEnd w:id="4"/>
    </w:p>
    <w:p w14:paraId="5FC42D61" w14:textId="7283560A" w:rsidR="004D3CD1" w:rsidRDefault="004D3CD1" w:rsidP="008B4BAB">
      <w:r>
        <w:t xml:space="preserve">I have been an avid computer user my entire life. I was first introduced to scripting when I started running a network of bots to play (farm) video games for me. </w:t>
      </w:r>
      <w:r w:rsidR="00CB2CA5">
        <w:t>I was</w:t>
      </w:r>
      <w:r>
        <w:t xml:space="preserve"> formally </w:t>
      </w:r>
      <w:r w:rsidR="00CB2CA5">
        <w:t xml:space="preserve">introduced to coding </w:t>
      </w:r>
      <w:r>
        <w:t xml:space="preserve">at the University of Victoria. While earning a BSc in Biology, I took electives in </w:t>
      </w:r>
      <w:r w:rsidR="00CB2CA5">
        <w:t xml:space="preserve">computer </w:t>
      </w:r>
      <w:r>
        <w:t>science and software engineering</w:t>
      </w:r>
      <w:r w:rsidR="00CB2CA5">
        <w:t xml:space="preserve">. </w:t>
      </w:r>
    </w:p>
    <w:p w14:paraId="1EC9E901" w14:textId="72C30DCE" w:rsidR="00CB2CA5" w:rsidRDefault="004D3CD1" w:rsidP="008B4BAB">
      <w:r>
        <w:t xml:space="preserve">I’ve recently completed the first year of the Computer Systems Technology (CST) Diploma at British Columbia Institute of Technology (BCIT). Here I learned about web-development, and extended my knowledge in databases, C, Java, and Python. During this Co-op position, I’ve continued to take program-relevant courses part-time. </w:t>
      </w:r>
      <w:r w:rsidR="00CB2CA5">
        <w:t>I began a part-time course in Object Oriented Analysis and Design (OOAD) at BCIT</w:t>
      </w:r>
      <w:r>
        <w:t xml:space="preserve"> from January-Apr</w:t>
      </w:r>
      <w:r w:rsidR="006E50C3">
        <w:t>il of 2017. This</w:t>
      </w:r>
      <w:r w:rsidR="00B86B21">
        <w:t xml:space="preserve"> course provided the foundational design pattern</w:t>
      </w:r>
      <w:r w:rsidR="00CB2CA5">
        <w:t xml:space="preserve"> knowledge </w:t>
      </w:r>
      <w:r w:rsidR="00B86B21">
        <w:t xml:space="preserve">which </w:t>
      </w:r>
      <w:r w:rsidR="00CB2CA5">
        <w:t xml:space="preserve">I am using to write this paper; specifically, it was within this course that I was introduced to </w:t>
      </w:r>
      <w:r w:rsidR="0034510A">
        <w:t>Larma</w:t>
      </w:r>
      <w:r w:rsidR="0006330F">
        <w:t xml:space="preserve">n’s </w:t>
      </w:r>
      <w:r w:rsidR="00CB2CA5">
        <w:t>G</w:t>
      </w:r>
      <w:r w:rsidR="0006330F">
        <w:t>eneral Responsibility Assignment Software Patterns (GRASP)</w:t>
      </w:r>
      <w:r w:rsidR="00CB2CA5">
        <w:t xml:space="preserve">. </w:t>
      </w:r>
    </w:p>
    <w:p w14:paraId="42FC8DC0" w14:textId="77777777" w:rsidR="00CB2CA5" w:rsidRDefault="00CB2CA5" w:rsidP="00CB2CA5">
      <w:pPr>
        <w:spacing w:after="160" w:line="259" w:lineRule="auto"/>
        <w:ind w:left="0"/>
        <w:rPr>
          <w:rFonts w:asciiTheme="majorHAnsi" w:eastAsiaTheme="majorEastAsia" w:hAnsiTheme="majorHAnsi" w:cstheme="majorBidi"/>
          <w:b/>
          <w:color w:val="2E74B5" w:themeColor="accent1" w:themeShade="BF"/>
          <w:sz w:val="32"/>
          <w:szCs w:val="32"/>
          <w:u w:val="single"/>
        </w:rPr>
      </w:pPr>
      <w:r>
        <w:br w:type="page"/>
      </w:r>
    </w:p>
    <w:p w14:paraId="05B7EECD" w14:textId="2BB61B15" w:rsidR="00E7044D" w:rsidRDefault="00E7044D" w:rsidP="00E7044D">
      <w:pPr>
        <w:pStyle w:val="Heading1"/>
      </w:pPr>
      <w:bookmarkStart w:id="5" w:name="_Toc491969518"/>
      <w:r>
        <w:lastRenderedPageBreak/>
        <w:t>Methodology</w:t>
      </w:r>
      <w:bookmarkEnd w:id="5"/>
    </w:p>
    <w:p w14:paraId="0A53F2D2" w14:textId="77777777" w:rsidR="006D4CB7" w:rsidRDefault="00E7044D" w:rsidP="000B4A64">
      <w:r>
        <w:t>The underlying Sn</w:t>
      </w:r>
      <w:r w:rsidR="00AF321C">
        <w:t xml:space="preserve">akemake system to which </w:t>
      </w:r>
      <w:r w:rsidR="009679E4">
        <w:t>software design-patterns</w:t>
      </w:r>
      <w:r w:rsidR="00AF321C">
        <w:t xml:space="preserve"> are</w:t>
      </w:r>
      <w:r>
        <w:t xml:space="preserve"> </w:t>
      </w:r>
      <w:r w:rsidR="00AF321C">
        <w:t>applied</w:t>
      </w:r>
      <w:r w:rsidR="00B079FC">
        <w:t xml:space="preserve"> was</w:t>
      </w:r>
      <w:r>
        <w:t xml:space="preserve"> developed during an 8-month Co-op position with the British</w:t>
      </w:r>
      <w:r w:rsidR="00AF321C">
        <w:t xml:space="preserve"> Columbia Cancer Agency (BCCA) with its </w:t>
      </w:r>
      <w:r>
        <w:t>Lymphoid Cancer Research Department (LCR). The goal of the position was to convert and improve upon an existing system, written in GNU Make. The design process began after careful consideration of the language to be used.</w:t>
      </w:r>
      <w:r w:rsidR="006D4CB7">
        <w:t xml:space="preserve"> </w:t>
      </w:r>
      <w:r w:rsidR="007233A7">
        <w:t>As a group, we understood that our choice needed to take into account the com</w:t>
      </w:r>
      <w:r w:rsidR="00C22F8F">
        <w:t>puter literacy of the user base</w:t>
      </w:r>
      <w:r w:rsidR="007233A7">
        <w:t xml:space="preserve">, and the budget available. </w:t>
      </w:r>
      <w:r w:rsidR="00F044C6">
        <w:rPr>
          <w:noProof/>
          <w:lang w:val="en-US"/>
        </w:rPr>
        <w:t>Leipzig (</w:t>
      </w:r>
      <w:r w:rsidR="00F044C6" w:rsidRPr="007233A7">
        <w:rPr>
          <w:noProof/>
          <w:lang w:val="en-US"/>
        </w:rPr>
        <w:t>2017)</w:t>
      </w:r>
      <w:r w:rsidR="007233A7">
        <w:t xml:space="preserve"> </w:t>
      </w:r>
      <w:r w:rsidR="00F044C6">
        <w:t xml:space="preserve">has written an excellent review of the current landscape. </w:t>
      </w:r>
    </w:p>
    <w:p w14:paraId="216EC069" w14:textId="1FC73DC1" w:rsidR="000B4A64" w:rsidRDefault="006D4CB7" w:rsidP="006D4CB7">
      <w:pPr>
        <w:pStyle w:val="Heading3"/>
      </w:pPr>
      <w:bookmarkStart w:id="6" w:name="_Toc491969519"/>
      <w:r>
        <w:t>Language Considerations</w:t>
      </w:r>
      <w:bookmarkEnd w:id="6"/>
    </w:p>
    <w:p w14:paraId="5B16801A" w14:textId="5FCA6959" w:rsidR="000B4A64" w:rsidRDefault="007233A7" w:rsidP="000B4A64">
      <w:r w:rsidRPr="000B4A64">
        <w:rPr>
          <w:b/>
        </w:rPr>
        <w:t>Nextflow</w:t>
      </w:r>
      <w:r w:rsidR="00185631">
        <w:t xml:space="preserve"> </w:t>
      </w:r>
      <w:sdt>
        <w:sdtPr>
          <w:id w:val="-569350621"/>
          <w:citation/>
        </w:sdtPr>
        <w:sdtEndPr/>
        <w:sdtContent>
          <w:r w:rsidR="00185631">
            <w:fldChar w:fldCharType="begin"/>
          </w:r>
          <w:r w:rsidR="00185631" w:rsidRPr="000B4A64">
            <w:rPr>
              <w:lang w:val="en-US"/>
            </w:rPr>
            <w:instrText xml:space="preserve"> CITATION DiT14 \l 1033 </w:instrText>
          </w:r>
          <w:r w:rsidR="00185631">
            <w:fldChar w:fldCharType="separate"/>
          </w:r>
          <w:r w:rsidR="00925C26">
            <w:rPr>
              <w:noProof/>
              <w:lang w:val="en-US"/>
            </w:rPr>
            <w:t>(Di Tommaso, Chatzou, Baraja, &amp; Notredame, 2014)</w:t>
          </w:r>
          <w:r w:rsidR="00185631">
            <w:fldChar w:fldCharType="end"/>
          </w:r>
        </w:sdtContent>
      </w:sdt>
      <w:r w:rsidR="00185631">
        <w:t>: T</w:t>
      </w:r>
      <w:r>
        <w:t>he language si</w:t>
      </w:r>
      <w:r w:rsidR="00185631">
        <w:t xml:space="preserve">gnificantly empowers the coder; </w:t>
      </w:r>
      <w:r>
        <w:t>howeve</w:t>
      </w:r>
      <w:r w:rsidR="00C22F8F">
        <w:t xml:space="preserve">r, it also requires a user with a significant computer science background. Even though the language was built on Java and Bash, it introduced a formidable amount of novel terminology and formatting. Furthermore, </w:t>
      </w:r>
      <w:r w:rsidR="00D11C02">
        <w:t xml:space="preserve">the developers decided </w:t>
      </w:r>
      <w:r w:rsidR="00C22F8F">
        <w:t xml:space="preserve">to </w:t>
      </w:r>
      <w:r w:rsidR="00D11C02">
        <w:t xml:space="preserve">heavily rely on a programming paradigm not commonly </w:t>
      </w:r>
      <w:r w:rsidR="00323059">
        <w:t>taught in academic institutions</w:t>
      </w:r>
      <w:sdt>
        <w:sdtPr>
          <w:id w:val="-62414894"/>
          <w:citation/>
        </w:sdtPr>
        <w:sdtEndPr/>
        <w:sdtContent>
          <w:r w:rsidR="003240AA">
            <w:fldChar w:fldCharType="begin"/>
          </w:r>
          <w:r w:rsidR="003240AA">
            <w:rPr>
              <w:lang w:val="en-US"/>
            </w:rPr>
            <w:instrText xml:space="preserve"> CITATION Guo14 \l 1033 </w:instrText>
          </w:r>
          <w:r w:rsidR="003240AA">
            <w:fldChar w:fldCharType="separate"/>
          </w:r>
          <w:r w:rsidR="00925C26">
            <w:rPr>
              <w:noProof/>
              <w:lang w:val="en-US"/>
            </w:rPr>
            <w:t xml:space="preserve"> (Guo, 2014)</w:t>
          </w:r>
          <w:r w:rsidR="003240AA">
            <w:fldChar w:fldCharType="end"/>
          </w:r>
        </w:sdtContent>
      </w:sdt>
      <w:r w:rsidR="00323059">
        <w:t xml:space="preserve">. </w:t>
      </w:r>
      <w:r w:rsidR="003240AA">
        <w:t xml:space="preserve">The languages taught by institutions, </w:t>
      </w:r>
      <w:r w:rsidR="00C22F8F">
        <w:t xml:space="preserve">which include </w:t>
      </w:r>
      <w:r w:rsidR="003240AA">
        <w:t>Python, C, C++</w:t>
      </w:r>
      <w:r w:rsidR="00C22F8F">
        <w:t xml:space="preserve"> and Java, comprise four</w:t>
      </w:r>
      <w:r w:rsidR="003240AA">
        <w:t xml:space="preserve"> of the five most-used languages globally</w:t>
      </w:r>
      <w:sdt>
        <w:sdtPr>
          <w:id w:val="891541590"/>
          <w:citation/>
        </w:sdtPr>
        <w:sdtEndPr/>
        <w:sdtContent>
          <w:r w:rsidR="00323059">
            <w:fldChar w:fldCharType="begin"/>
          </w:r>
          <w:r w:rsidR="00323059">
            <w:rPr>
              <w:lang w:val="en-US"/>
            </w:rPr>
            <w:instrText xml:space="preserve"> CITATION TIO17 \l 1033 </w:instrText>
          </w:r>
          <w:r w:rsidR="00323059">
            <w:fldChar w:fldCharType="separate"/>
          </w:r>
          <w:r w:rsidR="00925C26">
            <w:rPr>
              <w:noProof/>
              <w:lang w:val="en-US"/>
            </w:rPr>
            <w:t xml:space="preserve"> (TIOBE software BV, 2017)</w:t>
          </w:r>
          <w:r w:rsidR="00323059">
            <w:fldChar w:fldCharType="end"/>
          </w:r>
        </w:sdtContent>
      </w:sdt>
      <w:r w:rsidR="00D11C02">
        <w:t>.</w:t>
      </w:r>
      <w:r w:rsidR="00BE6689">
        <w:t xml:space="preserve"> </w:t>
      </w:r>
      <w:r w:rsidR="003240AA">
        <w:t>Although increasing in popularity, languages like Swift and Go rank 11</w:t>
      </w:r>
      <w:r w:rsidR="003240AA" w:rsidRPr="003240AA">
        <w:rPr>
          <w:vertAlign w:val="superscript"/>
        </w:rPr>
        <w:t>th</w:t>
      </w:r>
      <w:r w:rsidR="003240AA">
        <w:t xml:space="preserve"> and 16</w:t>
      </w:r>
      <w:r w:rsidR="003240AA" w:rsidRPr="003240AA">
        <w:rPr>
          <w:vertAlign w:val="superscript"/>
        </w:rPr>
        <w:t>th</w:t>
      </w:r>
      <w:r w:rsidR="003240AA">
        <w:t xml:space="preserve">, respectively. </w:t>
      </w:r>
      <w:r w:rsidR="007B0FE7">
        <w:t xml:space="preserve">The difference between the two paradigms being a stream of data, versus a stream in control instructions. </w:t>
      </w:r>
      <w:r w:rsidR="00C22F8F">
        <w:t>In addition to novel syntax and implementation strategies, t</w:t>
      </w:r>
      <w:r w:rsidR="00185631">
        <w:t xml:space="preserve">he </w:t>
      </w:r>
      <w:r w:rsidR="007B0FE7">
        <w:t>adoption of a</w:t>
      </w:r>
      <w:r w:rsidR="00BE6689">
        <w:t xml:space="preserve"> paradigm likely to be foreign to new users </w:t>
      </w:r>
      <w:r w:rsidR="00185631">
        <w:t>greatly steepens the learning</w:t>
      </w:r>
      <w:r>
        <w:t xml:space="preserve"> curve</w:t>
      </w:r>
      <w:r w:rsidR="00185631">
        <w:t>.</w:t>
      </w:r>
    </w:p>
    <w:p w14:paraId="3067B331" w14:textId="31BA3C2A" w:rsidR="007233A7" w:rsidRDefault="007233A7" w:rsidP="000B4A64">
      <w:r w:rsidRPr="000B4A64">
        <w:rPr>
          <w:b/>
        </w:rPr>
        <w:t>BigDataScript</w:t>
      </w:r>
      <w:r w:rsidR="00185631">
        <w:t xml:space="preserve"> </w:t>
      </w:r>
      <w:sdt>
        <w:sdtPr>
          <w:id w:val="-1415315861"/>
          <w:citation/>
        </w:sdtPr>
        <w:sdtEndPr/>
        <w:sdtContent>
          <w:r w:rsidR="00185631">
            <w:fldChar w:fldCharType="begin"/>
          </w:r>
          <w:r w:rsidR="00C22F8F">
            <w:rPr>
              <w:lang w:val="en-US"/>
            </w:rPr>
            <w:instrText xml:space="preserve">CITATION Cin14 \t  \l 1033 </w:instrText>
          </w:r>
          <w:r w:rsidR="00185631">
            <w:fldChar w:fldCharType="separate"/>
          </w:r>
          <w:r w:rsidR="00925C26">
            <w:rPr>
              <w:noProof/>
              <w:lang w:val="en-US"/>
            </w:rPr>
            <w:t>(Cingolani, Sladek, &amp; Blanchette, 2014)</w:t>
          </w:r>
          <w:r w:rsidR="00185631">
            <w:fldChar w:fldCharType="end"/>
          </w:r>
        </w:sdtContent>
      </w:sdt>
      <w:r w:rsidR="00185631">
        <w:t>: I</w:t>
      </w:r>
      <w:r w:rsidR="00CB2CA5">
        <w:t xml:space="preserve">t </w:t>
      </w:r>
      <w:r w:rsidR="008A67BA">
        <w:t>similarly</w:t>
      </w:r>
      <w:r w:rsidR="00CB2CA5">
        <w:t xml:space="preserve"> uses methods, functions and classes, like Java and C; however, it uniquely provides a </w:t>
      </w:r>
      <w:r w:rsidR="008A67BA">
        <w:t>dependency</w:t>
      </w:r>
      <w:r w:rsidR="00CB2CA5">
        <w:t xml:space="preserve"> operator by which modules can </w:t>
      </w:r>
      <w:r w:rsidR="00CB2CA5">
        <w:lastRenderedPageBreak/>
        <w:t xml:space="preserve">be </w:t>
      </w:r>
      <w:r w:rsidR="00446C8D">
        <w:t>linked</w:t>
      </w:r>
      <w:r w:rsidR="00CB2CA5">
        <w:t>. Because it more closely relates the design paradigms of the most commonly used languages</w:t>
      </w:r>
      <w:sdt>
        <w:sdtPr>
          <w:id w:val="-2112892449"/>
          <w:citation/>
        </w:sdtPr>
        <w:sdtEndPr/>
        <w:sdtContent>
          <w:r w:rsidR="00CB2CA5">
            <w:fldChar w:fldCharType="begin"/>
          </w:r>
          <w:r w:rsidR="00CB2CA5" w:rsidRPr="000B4A64">
            <w:rPr>
              <w:lang w:val="en-US"/>
            </w:rPr>
            <w:instrText xml:space="preserve"> CITATION TIO17 \l 1033 </w:instrText>
          </w:r>
          <w:r w:rsidR="00CB2CA5">
            <w:fldChar w:fldCharType="separate"/>
          </w:r>
          <w:r w:rsidR="00925C26">
            <w:rPr>
              <w:noProof/>
              <w:lang w:val="en-US"/>
            </w:rPr>
            <w:t xml:space="preserve"> (TIOBE software BV, 2017)</w:t>
          </w:r>
          <w:r w:rsidR="00CB2CA5">
            <w:fldChar w:fldCharType="end"/>
          </w:r>
        </w:sdtContent>
      </w:sdt>
      <w:r w:rsidR="00CB2CA5">
        <w:t>, t</w:t>
      </w:r>
      <w:r>
        <w:t>his wou</w:t>
      </w:r>
      <w:r w:rsidR="00CB2CA5">
        <w:t xml:space="preserve">ld have been our second choice </w:t>
      </w:r>
      <w:r>
        <w:t xml:space="preserve">had our group not already had a </w:t>
      </w:r>
      <w:r w:rsidR="00CB2CA5">
        <w:t>strong familiarity with GNU Make. T</w:t>
      </w:r>
      <w:r>
        <w:t xml:space="preserve">he author of this language is the author of </w:t>
      </w:r>
      <w:r w:rsidRPr="0034510A">
        <w:rPr>
          <w:i/>
        </w:rPr>
        <w:t>snpEff</w:t>
      </w:r>
      <w:sdt>
        <w:sdtPr>
          <w:id w:val="-470221573"/>
          <w:citation/>
        </w:sdtPr>
        <w:sdtEndPr/>
        <w:sdtContent>
          <w:r w:rsidR="00902EF9">
            <w:fldChar w:fldCharType="begin"/>
          </w:r>
          <w:r w:rsidR="0004529F">
            <w:rPr>
              <w:lang w:val="en-US"/>
            </w:rPr>
            <w:instrText xml:space="preserve">CITATION Cin17 \l 1033 </w:instrText>
          </w:r>
          <w:r w:rsidR="00902EF9">
            <w:fldChar w:fldCharType="separate"/>
          </w:r>
          <w:r w:rsidR="00925C26">
            <w:rPr>
              <w:noProof/>
              <w:lang w:val="en-US"/>
            </w:rPr>
            <w:t xml:space="preserve"> (Cingolani, et al., 2012)</w:t>
          </w:r>
          <w:r w:rsidR="00902EF9">
            <w:fldChar w:fldCharType="end"/>
          </w:r>
        </w:sdtContent>
      </w:sdt>
      <w:r>
        <w:t>.</w:t>
      </w:r>
    </w:p>
    <w:p w14:paraId="54C6782A" w14:textId="737C869B" w:rsidR="009F5E0C" w:rsidRDefault="00C22F8F" w:rsidP="000B4A64">
      <w:r>
        <w:rPr>
          <w:b/>
        </w:rPr>
        <w:t xml:space="preserve">Snakemake </w:t>
      </w:r>
      <w:sdt>
        <w:sdtPr>
          <w:rPr>
            <w:b/>
          </w:rPr>
          <w:id w:val="439730775"/>
          <w:citation/>
        </w:sdtPr>
        <w:sdtEndPr/>
        <w:sdtContent>
          <w:r>
            <w:rPr>
              <w:b/>
            </w:rPr>
            <w:fldChar w:fldCharType="begin"/>
          </w:r>
          <w:r>
            <w:rPr>
              <w:b/>
              <w:lang w:val="en-US"/>
            </w:rPr>
            <w:instrText xml:space="preserve"> CITATION Kös12 \l 1033 </w:instrText>
          </w:r>
          <w:r>
            <w:rPr>
              <w:b/>
            </w:rPr>
            <w:fldChar w:fldCharType="separate"/>
          </w:r>
          <w:r w:rsidR="00925C26">
            <w:rPr>
              <w:noProof/>
              <w:lang w:val="en-US"/>
            </w:rPr>
            <w:t>(Köster &amp; Rahmann, 2012)</w:t>
          </w:r>
          <w:r>
            <w:rPr>
              <w:b/>
            </w:rPr>
            <w:fldChar w:fldCharType="end"/>
          </w:r>
        </w:sdtContent>
      </w:sdt>
      <w:r>
        <w:rPr>
          <w:b/>
        </w:rPr>
        <w:t xml:space="preserve">: </w:t>
      </w:r>
      <w:r w:rsidR="000A3B1B">
        <w:t xml:space="preserve">Snakemake combines the build automation functionality of GNU Make, with the simplistic and commonly taught language Python. </w:t>
      </w:r>
      <w:r w:rsidR="009F5E0C">
        <w:t xml:space="preserve">Notably, Python is often the first language to be taught to new computer scientists </w:t>
      </w:r>
      <w:sdt>
        <w:sdtPr>
          <w:id w:val="768280698"/>
          <w:citation/>
        </w:sdtPr>
        <w:sdtEndPr/>
        <w:sdtContent>
          <w:r w:rsidR="009F5E0C">
            <w:fldChar w:fldCharType="begin"/>
          </w:r>
          <w:r w:rsidR="009F5E0C">
            <w:rPr>
              <w:lang w:val="en-US"/>
            </w:rPr>
            <w:instrText xml:space="preserve"> CITATION Don17 \l 1033  \m Fan04</w:instrText>
          </w:r>
          <w:r w:rsidR="009F5E0C">
            <w:fldChar w:fldCharType="separate"/>
          </w:r>
          <w:r w:rsidR="00925C26">
            <w:rPr>
              <w:noProof/>
              <w:lang w:val="en-US"/>
            </w:rPr>
            <w:t>(Donaldson, 2017; Fangohr, 2004)</w:t>
          </w:r>
          <w:r w:rsidR="009F5E0C">
            <w:fldChar w:fldCharType="end"/>
          </w:r>
        </w:sdtContent>
      </w:sdt>
      <w:r w:rsidR="009F5E0C">
        <w:t xml:space="preserve">. </w:t>
      </w:r>
      <w:r w:rsidR="000B23E9">
        <w:t>Snakemake address</w:t>
      </w:r>
      <w:r w:rsidR="000A3B1B">
        <w:t>ed and provided functionality which was lacking in GNU Make</w:t>
      </w:r>
      <w:r w:rsidR="009F5E0C">
        <w:t xml:space="preserve"> like cluster support, control flow, inflexible wildcards, and minimal reporting mechanisms</w:t>
      </w:r>
      <w:sdt>
        <w:sdtPr>
          <w:id w:val="1148937171"/>
          <w:citation/>
        </w:sdtPr>
        <w:sdtEndPr/>
        <w:sdtContent>
          <w:r w:rsidR="009F5E0C">
            <w:fldChar w:fldCharType="begin"/>
          </w:r>
          <w:r w:rsidR="009F5E0C">
            <w:rPr>
              <w:lang w:val="en-US"/>
            </w:rPr>
            <w:instrText xml:space="preserve"> CITATION Kos14 \l 1033 </w:instrText>
          </w:r>
          <w:r w:rsidR="009F5E0C">
            <w:fldChar w:fldCharType="separate"/>
          </w:r>
          <w:r w:rsidR="00925C26">
            <w:rPr>
              <w:noProof/>
              <w:lang w:val="en-US"/>
            </w:rPr>
            <w:t xml:space="preserve"> (Koster, 2014)</w:t>
          </w:r>
          <w:r w:rsidR="009F5E0C">
            <w:fldChar w:fldCharType="end"/>
          </w:r>
        </w:sdtContent>
      </w:sdt>
      <w:r w:rsidR="009F5E0C">
        <w:t>.</w:t>
      </w:r>
    </w:p>
    <w:p w14:paraId="2E68B65E" w14:textId="59F5CD37" w:rsidR="002D28B0" w:rsidRDefault="00590AE2" w:rsidP="00B23878">
      <w:pPr>
        <w:pStyle w:val="Heading3"/>
      </w:pPr>
      <w:bookmarkStart w:id="7" w:name="_Toc491969520"/>
      <w:r>
        <w:t>Production</w:t>
      </w:r>
      <w:r w:rsidR="00F77C03">
        <w:t xml:space="preserve"> Environment and</w:t>
      </w:r>
      <w:r>
        <w:t xml:space="preserve"> Hardware</w:t>
      </w:r>
      <w:bookmarkEnd w:id="7"/>
    </w:p>
    <w:p w14:paraId="21ED1E46" w14:textId="0A8FEA37" w:rsidR="00590AE2" w:rsidRDefault="00B23878" w:rsidP="00590AE2">
      <w:r>
        <w:t xml:space="preserve">The system was developed </w:t>
      </w:r>
      <w:r w:rsidR="009E4CDD">
        <w:t xml:space="preserve">on Canada’s </w:t>
      </w:r>
      <w:r w:rsidR="007F4367">
        <w:t>Michael</w:t>
      </w:r>
      <w:r w:rsidR="009E4CDD">
        <w:t xml:space="preserve"> Smith Genome Sciences Science </w:t>
      </w:r>
      <w:r w:rsidR="007F4367">
        <w:t xml:space="preserve">(GSC) </w:t>
      </w:r>
      <w:r w:rsidR="009E4CDD">
        <w:t>HPC cluster, which runs on separate servers RedHat CentOS5 and RedHat CentOS6 operating systems</w:t>
      </w:r>
      <w:r w:rsidR="003B605B">
        <w:t xml:space="preserve">. The server’s head node was </w:t>
      </w:r>
      <w:r w:rsidR="009E4CDD">
        <w:t xml:space="preserve">accessed via SSH from an </w:t>
      </w:r>
      <w:r w:rsidRPr="00B23878">
        <w:t>iMac (Retina 5K, 27-inch)</w:t>
      </w:r>
      <w:r>
        <w:t xml:space="preserve">. </w:t>
      </w:r>
      <w:r w:rsidR="007F4367">
        <w:t>The five head-</w:t>
      </w:r>
      <w:r w:rsidR="003B605B">
        <w:t xml:space="preserve">nodes contain </w:t>
      </w:r>
      <w:r w:rsidR="00D5355A">
        <w:t>between 8-32</w:t>
      </w:r>
      <w:r w:rsidR="003B605B">
        <w:t xml:space="preserve"> CPUs and possess between </w:t>
      </w:r>
      <w:r w:rsidR="005924F0">
        <w:t>47-396</w:t>
      </w:r>
      <w:r w:rsidR="00BD441E">
        <w:t>GB of memory. Computational processing is delegated from a head node to at least one of the approximately 5</w:t>
      </w:r>
      <w:r w:rsidR="007F4367">
        <w:t>00 child-</w:t>
      </w:r>
      <w:r w:rsidR="003B605B">
        <w:t>nodes</w:t>
      </w:r>
      <w:r w:rsidR="00BD441E">
        <w:t>. The child-nodes</w:t>
      </w:r>
      <w:r w:rsidR="003B605B">
        <w:t xml:space="preserve"> contain 24 CPUs and 47GB of memory each</w:t>
      </w:r>
      <w:r w:rsidR="007F4367">
        <w:t>. P</w:t>
      </w:r>
      <w:r w:rsidR="003B605B">
        <w:t>arallel processing was limited to</w:t>
      </w:r>
      <w:r w:rsidR="007F4367">
        <w:t xml:space="preserve"> a maximum of 100 child-</w:t>
      </w:r>
      <w:r w:rsidR="003B605B">
        <w:t xml:space="preserve">nodes. Our department has currently been allotted </w:t>
      </w:r>
      <w:r w:rsidR="007F4367">
        <w:t xml:space="preserve">approximately </w:t>
      </w:r>
      <w:r w:rsidR="003B605B">
        <w:t>2</w:t>
      </w:r>
      <w:r w:rsidR="007F4367">
        <w:t>0</w:t>
      </w:r>
      <w:r w:rsidR="003B605B">
        <w:t xml:space="preserve">TB of disk space. </w:t>
      </w:r>
      <w:r w:rsidR="007F4367">
        <w:t>The maintenance and upkeep of the servers was performed exclusively by the GSC.</w:t>
      </w:r>
    </w:p>
    <w:p w14:paraId="7BB80B08" w14:textId="46E51FB4" w:rsidR="008E0C36" w:rsidRDefault="00192AD7" w:rsidP="00E7044D">
      <w:pPr>
        <w:rPr>
          <w:rFonts w:asciiTheme="majorHAnsi" w:eastAsiaTheme="majorEastAsia" w:hAnsiTheme="majorHAnsi" w:cstheme="majorBidi"/>
          <w:b/>
          <w:color w:val="2E74B5" w:themeColor="accent1" w:themeShade="BF"/>
          <w:sz w:val="32"/>
          <w:szCs w:val="32"/>
          <w:u w:val="single"/>
        </w:rPr>
      </w:pPr>
      <w:r>
        <w:br w:type="page"/>
      </w:r>
    </w:p>
    <w:p w14:paraId="2290B2EF" w14:textId="2585E50C" w:rsidR="00894AA4" w:rsidRDefault="00894AA4" w:rsidP="00FA0287">
      <w:pPr>
        <w:pStyle w:val="Heading1"/>
      </w:pPr>
      <w:bookmarkStart w:id="8" w:name="_Toc491969521"/>
      <w:r>
        <w:lastRenderedPageBreak/>
        <w:t>Results</w:t>
      </w:r>
      <w:bookmarkEnd w:id="8"/>
      <w:r w:rsidR="00FA0287">
        <w:t xml:space="preserve"> </w:t>
      </w:r>
    </w:p>
    <w:p w14:paraId="14BA29DC" w14:textId="338E7F45" w:rsidR="00D7371B" w:rsidRDefault="00890CF9" w:rsidP="00D7371B">
      <w:r>
        <w:t xml:space="preserve">New definitions for system nomenclature </w:t>
      </w:r>
      <w:r w:rsidR="00825531">
        <w:t xml:space="preserve">are </w:t>
      </w:r>
      <w:r>
        <w:t>used to</w:t>
      </w:r>
      <w:r w:rsidR="00825531">
        <w:t xml:space="preserve"> describe the workspace organization of the resultant system, and its reliance on </w:t>
      </w:r>
      <w:r>
        <w:t>supporting Python and Snakemake modules.</w:t>
      </w:r>
    </w:p>
    <w:p w14:paraId="5D84067D" w14:textId="77777777" w:rsidR="00206D6A" w:rsidRDefault="00206D6A" w:rsidP="00026736">
      <w:pPr>
        <w:pStyle w:val="Heading3"/>
      </w:pPr>
      <w:bookmarkStart w:id="9" w:name="_Toc491969522"/>
      <w:r>
        <w:t>System Nomenclature</w:t>
      </w:r>
      <w:bookmarkEnd w:id="9"/>
    </w:p>
    <w:p w14:paraId="211617D1" w14:textId="1E38B351" w:rsidR="006E2A8E" w:rsidRDefault="00206D6A" w:rsidP="008F0F79">
      <w:r w:rsidRPr="00ED5D27">
        <w:rPr>
          <w:b/>
        </w:rPr>
        <w:t>Module</w:t>
      </w:r>
      <w:r>
        <w:t>:  These are considered to be the highest-level of coupling and compartmentalization. They are used to group sub-modules on the basis of their purpose and the ty</w:t>
      </w:r>
      <w:r w:rsidR="006E2A8E">
        <w:t xml:space="preserve">pes of files they process. Core </w:t>
      </w:r>
      <w:r w:rsidR="00446C8D">
        <w:t>process categories within this</w:t>
      </w:r>
      <w:r>
        <w:t xml:space="preserve"> system have been coined</w:t>
      </w:r>
      <w:r w:rsidR="006E2A8E">
        <w:t xml:space="preserve"> and are as follows:</w:t>
      </w:r>
    </w:p>
    <w:p w14:paraId="227BFD12" w14:textId="3AE8A725" w:rsidR="007B2402" w:rsidRDefault="007B2402" w:rsidP="007B2402">
      <w:pPr>
        <w:pStyle w:val="ListParagraph"/>
        <w:numPr>
          <w:ilvl w:val="0"/>
          <w:numId w:val="38"/>
        </w:numPr>
      </w:pPr>
      <w:r>
        <w:t>Gen – The generation of files.</w:t>
      </w:r>
    </w:p>
    <w:p w14:paraId="1B47C2F8" w14:textId="612FED82" w:rsidR="007B2402" w:rsidRDefault="007B2402" w:rsidP="007B2402">
      <w:pPr>
        <w:pStyle w:val="ListParagraph"/>
        <w:numPr>
          <w:ilvl w:val="0"/>
          <w:numId w:val="38"/>
        </w:numPr>
      </w:pPr>
      <w:r>
        <w:t xml:space="preserve">Util – Utilities providing the ability to manipulate existing file formats. </w:t>
      </w:r>
    </w:p>
    <w:p w14:paraId="06B778B6" w14:textId="793577F9" w:rsidR="007B2402" w:rsidRDefault="007B2402" w:rsidP="007B2402">
      <w:pPr>
        <w:pStyle w:val="ListParagraph"/>
        <w:numPr>
          <w:ilvl w:val="0"/>
          <w:numId w:val="38"/>
        </w:numPr>
      </w:pPr>
      <w:r>
        <w:t>Annotate – Programs able to annotate existing file formats</w:t>
      </w:r>
    </w:p>
    <w:p w14:paraId="02B59B43" w14:textId="77777777" w:rsidR="007B2402" w:rsidRDefault="007B2402" w:rsidP="007B2402">
      <w:pPr>
        <w:pStyle w:val="ListParagraph"/>
        <w:numPr>
          <w:ilvl w:val="0"/>
          <w:numId w:val="38"/>
        </w:numPr>
      </w:pPr>
      <w:r>
        <w:t>Metrics – Programs able to generate metrics on existing file formats.</w:t>
      </w:r>
    </w:p>
    <w:p w14:paraId="490DE3A9" w14:textId="4645DCDC" w:rsidR="00206D6A" w:rsidRDefault="00B555A9" w:rsidP="007B2402">
      <w:r>
        <w:t xml:space="preserve">Every </w:t>
      </w:r>
      <w:r w:rsidR="00206D6A">
        <w:t xml:space="preserve">module will contain an </w:t>
      </w:r>
      <w:r w:rsidR="00EB4207">
        <w:t xml:space="preserve">“INCLUDE” </w:t>
      </w:r>
      <w:r w:rsidR="00206D6A">
        <w:t>file, a python script, and one or more sub-modules</w:t>
      </w:r>
      <w:r w:rsidR="00407964">
        <w:t>:</w:t>
      </w:r>
    </w:p>
    <w:p w14:paraId="7184DC65" w14:textId="7C0FA8AA" w:rsidR="00206D6A" w:rsidRDefault="00206D6A" w:rsidP="007E06E9">
      <w:pPr>
        <w:pStyle w:val="ListParagraph"/>
        <w:numPr>
          <w:ilvl w:val="0"/>
          <w:numId w:val="32"/>
        </w:numPr>
      </w:pPr>
      <w:r>
        <w:t>“moduleName_INCLUDE”</w:t>
      </w:r>
      <w:r w:rsidR="007E06E9">
        <w:t xml:space="preserve"> </w:t>
      </w:r>
      <w:r w:rsidR="006F2CF9">
        <w:t>–</w:t>
      </w:r>
      <w:r w:rsidR="007E06E9">
        <w:t xml:space="preserve"> </w:t>
      </w:r>
      <w:r>
        <w:t>This file is responsible for the control-flow within a module and contains information regarding internal</w:t>
      </w:r>
      <w:r w:rsidR="00841BF5">
        <w:t xml:space="preserve"> </w:t>
      </w:r>
      <w:r>
        <w:t>submodule interactions and dependencies.</w:t>
      </w:r>
    </w:p>
    <w:p w14:paraId="7C220517" w14:textId="744B73AA" w:rsidR="00206D6A" w:rsidRDefault="00206D6A" w:rsidP="007E06E9">
      <w:pPr>
        <w:pStyle w:val="ListParagraph"/>
        <w:numPr>
          <w:ilvl w:val="0"/>
          <w:numId w:val="32"/>
        </w:numPr>
      </w:pPr>
      <w:r>
        <w:t>“moduleName.py”</w:t>
      </w:r>
      <w:r w:rsidR="007E06E9">
        <w:t xml:space="preserve"> </w:t>
      </w:r>
      <w:r w:rsidR="006F2CF9">
        <w:t>–</w:t>
      </w:r>
      <w:r w:rsidR="007E06E9">
        <w:t xml:space="preserve"> </w:t>
      </w:r>
      <w:r>
        <w:t>This file is responsible for supporting the sub-modules within this module. It writ</w:t>
      </w:r>
      <w:r w:rsidR="00D07567">
        <w:t>es</w:t>
      </w:r>
      <w:r>
        <w:t xml:space="preserve"> module specific information to system’s YAML, JSON, and Snakefile.</w:t>
      </w:r>
    </w:p>
    <w:p w14:paraId="31F864E8" w14:textId="2E5064EC" w:rsidR="00206D6A" w:rsidRDefault="00206D6A" w:rsidP="007E06E9">
      <w:pPr>
        <w:pStyle w:val="ListParagraph"/>
        <w:numPr>
          <w:ilvl w:val="0"/>
          <w:numId w:val="32"/>
        </w:numPr>
      </w:pPr>
      <w:r>
        <w:t>“submodule#”</w:t>
      </w:r>
      <w:r w:rsidR="007E06E9">
        <w:t xml:space="preserve"> </w:t>
      </w:r>
      <w:r w:rsidR="005F045C">
        <w:t>–</w:t>
      </w:r>
      <w:r w:rsidR="007E06E9">
        <w:t xml:space="preserve"> </w:t>
      </w:r>
      <w:r w:rsidR="005F045C">
        <w:t xml:space="preserve">Each submodule </w:t>
      </w:r>
      <w:r>
        <w:t>file contain</w:t>
      </w:r>
      <w:r w:rsidR="005F045C">
        <w:t>s</w:t>
      </w:r>
      <w:r>
        <w:t xml:space="preserve"> a single Snakemake rule</w:t>
      </w:r>
      <w:r w:rsidR="005F045C">
        <w:t xml:space="preserve"> to produce an output from a given input</w:t>
      </w:r>
      <w:r>
        <w:t>, designed such that system coupling remains low.</w:t>
      </w:r>
    </w:p>
    <w:p w14:paraId="6975B5C1" w14:textId="2BD36FCD" w:rsidR="00B65325" w:rsidRDefault="00206D6A" w:rsidP="008F0F79">
      <w:r>
        <w:lastRenderedPageBreak/>
        <w:t>The modular part of the system can be broken down into two distinct categories of module, Python Modules and Snakemake Modules. The two categories</w:t>
      </w:r>
      <w:r w:rsidR="005F04AE">
        <w:t xml:space="preserve"> </w:t>
      </w:r>
      <w:r>
        <w:t>are responsible for the setup and the executi</w:t>
      </w:r>
      <w:r w:rsidR="005F04AE">
        <w:t>on of a pipeline, respectively.</w:t>
      </w:r>
      <w:r>
        <w:t xml:space="preserve"> </w:t>
      </w:r>
    </w:p>
    <w:p w14:paraId="667B4157" w14:textId="33558A47" w:rsidR="00ED5D27" w:rsidRDefault="00026736" w:rsidP="00026736">
      <w:pPr>
        <w:pStyle w:val="Heading3"/>
      </w:pPr>
      <w:bookmarkStart w:id="10" w:name="_Toc491969523"/>
      <w:r>
        <w:t>Workspace O</w:t>
      </w:r>
      <w:r w:rsidR="00ED5D27">
        <w:t>rganization</w:t>
      </w:r>
      <w:bookmarkEnd w:id="10"/>
    </w:p>
    <w:p w14:paraId="34473FE7" w14:textId="7FC66F4D" w:rsidR="00ED5D27" w:rsidRDefault="00ED5D27" w:rsidP="00ED5D27">
      <w:r>
        <w:t xml:space="preserve">The core </w:t>
      </w:r>
      <w:r w:rsidR="005F04AE">
        <w:t>structure</w:t>
      </w:r>
      <w:r>
        <w:t xml:space="preserve"> for a</w:t>
      </w:r>
      <w:r w:rsidR="005F04AE">
        <w:t xml:space="preserve"> </w:t>
      </w:r>
      <w:r w:rsidR="00FF1ECC">
        <w:t xml:space="preserve">workspace </w:t>
      </w:r>
      <w:r w:rsidR="005F04AE">
        <w:t xml:space="preserve">in this system can be </w:t>
      </w:r>
      <w:r>
        <w:t>generaliz</w:t>
      </w:r>
      <w:r w:rsidR="005F04AE">
        <w:t>ed</w:t>
      </w:r>
      <w:r>
        <w:t>. It will always contain a Snakefile and corresp</w:t>
      </w:r>
      <w:r w:rsidR="005F04AE">
        <w:t>onding configuration files. The</w:t>
      </w:r>
      <w:r>
        <w:t xml:space="preserve"> purpose of each of these files is explained in detail below:  </w:t>
      </w:r>
    </w:p>
    <w:p w14:paraId="51027BCB" w14:textId="2A52DEC2" w:rsidR="003B00AA" w:rsidRDefault="003B00AA" w:rsidP="00894AA4">
      <w:pPr>
        <w:rPr>
          <w:b/>
        </w:rPr>
      </w:pPr>
      <w:r>
        <w:rPr>
          <w:b/>
        </w:rPr>
        <w:t>buildPipe.py</w:t>
      </w:r>
      <w:r>
        <w:t xml:space="preserve">: </w:t>
      </w:r>
      <w:r w:rsidR="00BB0F23">
        <w:t>This</w:t>
      </w:r>
      <w:r w:rsidR="00B65325">
        <w:t xml:space="preserve"> script creates and writes t</w:t>
      </w:r>
      <w:r w:rsidR="00612519">
        <w:t>o the YAML (input/config.yaml) and JSON (input/config.yaml) configuration files, as well as the project specific Snakemake file (Snakefile).</w:t>
      </w:r>
      <w:r w:rsidR="008F0F79">
        <w:t xml:space="preserve"> </w:t>
      </w:r>
      <w:r w:rsidR="00BB0F23">
        <w:t xml:space="preserve">The information it writes is generated via its interaction with the supporting module-specific python scripts. </w:t>
      </w:r>
      <w:r w:rsidR="00E01FBD">
        <w:t xml:space="preserve">A </w:t>
      </w:r>
      <w:r w:rsidR="00F72CA4">
        <w:t>hypothetical</w:t>
      </w:r>
      <w:r w:rsidR="00E01FBD">
        <w:t xml:space="preserve"> </w:t>
      </w:r>
      <w:r w:rsidR="00BB0F23">
        <w:t>buildPipe.py</w:t>
      </w:r>
      <w:r w:rsidR="00E01FBD">
        <w:t xml:space="preserve"> </w:t>
      </w:r>
      <w:r w:rsidR="00BB0F23">
        <w:t xml:space="preserve">execution is </w:t>
      </w:r>
      <w:r w:rsidR="00B65325">
        <w:t>repr</w:t>
      </w:r>
      <w:r w:rsidR="00BB0F23">
        <w:t>esented in the sequence diagram</w:t>
      </w:r>
      <w:r w:rsidR="00B65325">
        <w:t xml:space="preserve"> Figure 1.</w:t>
      </w:r>
    </w:p>
    <w:p w14:paraId="2186A5E9" w14:textId="10D0A59B" w:rsidR="00ED5D27" w:rsidRDefault="00ED5D27" w:rsidP="00AA1FB8">
      <w:r w:rsidRPr="00ED5D27">
        <w:rPr>
          <w:b/>
        </w:rPr>
        <w:t>Snakefile</w:t>
      </w:r>
      <w:r>
        <w:t>: T</w:t>
      </w:r>
      <w:r w:rsidR="00AA1FB8">
        <w:t>his file is the driver of the pipeline.</w:t>
      </w:r>
      <w:r w:rsidR="009F5E0C">
        <w:t xml:space="preserve"> It determines which modules are to be included, and it is here that the desired outputs are listed. </w:t>
      </w:r>
      <w:r w:rsidR="00AA1FB8">
        <w:t xml:space="preserve">The linking of the pipeline configuration file (“input/config.yaml”) is done within this file, and the linking of the cluster configuration file is done when calling to execute this file. Furthermore, each module contained within also </w:t>
      </w:r>
      <w:r w:rsidR="00235098">
        <w:t>provides a list of the sub-module</w:t>
      </w:r>
      <w:r w:rsidR="00AA1FB8">
        <w:t xml:space="preserve"> specific output</w:t>
      </w:r>
      <w:r w:rsidR="009C6F8F">
        <w:t>s generated</w:t>
      </w:r>
      <w:r w:rsidR="00AA1FB8">
        <w:t>.</w:t>
      </w:r>
      <w:r w:rsidR="007D6E02">
        <w:t xml:space="preserve"> </w:t>
      </w:r>
      <w:r w:rsidR="00AA1FB8">
        <w:t xml:space="preserve">This </w:t>
      </w:r>
      <w:r w:rsidR="003572F1">
        <w:t xml:space="preserve">allows users to specify which outputs they want to produce without </w:t>
      </w:r>
      <w:r w:rsidR="00AA1FB8">
        <w:t>directly interacting with sub-</w:t>
      </w:r>
      <w:r w:rsidR="007D6E02">
        <w:t>module</w:t>
      </w:r>
      <w:r w:rsidR="00AA1FB8">
        <w:t>s</w:t>
      </w:r>
      <w:r w:rsidR="007D6E02">
        <w:t>.</w:t>
      </w:r>
    </w:p>
    <w:p w14:paraId="65D861B6" w14:textId="1090DA8D" w:rsidR="00ED5D27" w:rsidRDefault="00ED5D27" w:rsidP="00894AA4">
      <w:r w:rsidRPr="00ED5D27">
        <w:rPr>
          <w:b/>
        </w:rPr>
        <w:t>input/config.yaml</w:t>
      </w:r>
      <w:r w:rsidR="00985A71">
        <w:t>: This file</w:t>
      </w:r>
      <w:r>
        <w:t xml:space="preserve"> contain</w:t>
      </w:r>
      <w:r w:rsidR="00985A71">
        <w:t>s</w:t>
      </w:r>
      <w:r>
        <w:t xml:space="preserve"> the system’s pipeline specific configuration variables.</w:t>
      </w:r>
      <w:r w:rsidR="007D6E02">
        <w:t xml:space="preserve"> </w:t>
      </w:r>
      <w:r w:rsidR="00985A71">
        <w:t>Module specific python support scripts</w:t>
      </w:r>
      <w:r w:rsidR="007D6E02">
        <w:t xml:space="preserve"> write </w:t>
      </w:r>
      <w:r w:rsidR="00985A71">
        <w:t xml:space="preserve">the configurable and mandatory </w:t>
      </w:r>
      <w:r w:rsidR="007D6E02">
        <w:t>run-time parameters for every rule con</w:t>
      </w:r>
      <w:r w:rsidR="00985A71">
        <w:t xml:space="preserve">tained within the module. This information is </w:t>
      </w:r>
      <w:r w:rsidR="007D6E02">
        <w:t>read by Snakemake</w:t>
      </w:r>
      <w:r w:rsidR="00985A71">
        <w:t xml:space="preserve"> at the time of execution for each rule</w:t>
      </w:r>
      <w:r w:rsidR="007D6E02">
        <w:t xml:space="preserve">. </w:t>
      </w:r>
    </w:p>
    <w:p w14:paraId="4C70A9E7" w14:textId="77777777" w:rsidR="00B65325" w:rsidRDefault="00B65325" w:rsidP="00894AA4">
      <w:pPr>
        <w:rPr>
          <w:b/>
        </w:rPr>
        <w:sectPr w:rsidR="00B65325" w:rsidSect="00A73B57">
          <w:pgSz w:w="12240" w:h="15840"/>
          <w:pgMar w:top="1440" w:right="1440" w:bottom="1440" w:left="1440" w:header="708" w:footer="708" w:gutter="0"/>
          <w:pgNumType w:start="1"/>
          <w:cols w:space="708"/>
          <w:docGrid w:linePitch="360"/>
        </w:sectPr>
      </w:pPr>
    </w:p>
    <w:p w14:paraId="61C868A6" w14:textId="69C58559" w:rsidR="00992F08" w:rsidRDefault="001B3AFB" w:rsidP="00992F08">
      <w:pPr>
        <w:keepNext/>
        <w:spacing w:line="240" w:lineRule="auto"/>
        <w:jc w:val="center"/>
      </w:pPr>
      <w:r>
        <w:lastRenderedPageBreak/>
        <w:pict w14:anchorId="7F554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65pt;height:339.35pt">
            <v:imagedata r:id="rId12" o:title=""/>
          </v:shape>
        </w:pict>
      </w:r>
    </w:p>
    <w:p w14:paraId="34177DB9" w14:textId="25281262" w:rsidR="00992F08" w:rsidRPr="00992F08" w:rsidRDefault="00992F08" w:rsidP="00992F08">
      <w:pPr>
        <w:pStyle w:val="Caption"/>
      </w:pPr>
      <w:bookmarkStart w:id="11" w:name="_Toc491186192"/>
      <w:r>
        <w:t xml:space="preserve">Figure </w:t>
      </w:r>
      <w:fldSimple w:instr=" SEQ Figure \* ARABIC ">
        <w:r w:rsidR="00C07DFB">
          <w:rPr>
            <w:noProof/>
          </w:rPr>
          <w:t>1</w:t>
        </w:r>
      </w:fldSimple>
      <w:r>
        <w:t>.</w:t>
      </w:r>
      <w:r w:rsidRPr="00992F08">
        <w:t xml:space="preserve"> Visio sequence diagram of the user interaction with buildPipe.py. The diagram demonstrates the interactions amongst files in the build process of a the Snakemake pipeline. Note the modularity and low coupling of the system. The user directly interacts with only a single file. Each file that buildPipe.py interacts with is given the ability to direct write information to the three configuration files</w:t>
      </w:r>
      <w:ins w:id="12" w:author="Lauren" w:date="2017-08-21T11:33:00Z">
        <w:r w:rsidR="009143ED">
          <w:t>:</w:t>
        </w:r>
      </w:ins>
      <w:r w:rsidRPr="00992F08">
        <w:t xml:space="preserve"> YAML, JSON, and </w:t>
      </w:r>
      <w:ins w:id="13" w:author="Lauren" w:date="2017-08-21T11:34:00Z">
        <w:r w:rsidR="009143ED">
          <w:t xml:space="preserve">the </w:t>
        </w:r>
      </w:ins>
      <w:r w:rsidRPr="00992F08">
        <w:t>Snakefile. Message labels are not factual method calls, rather they are meant to describe the actions being performed. As indicated by the legend, light purple background shading at the top of the diagram indicates the file would be within the current working directory. Light green background shading indicates the file is in the shared modules directory.</w:t>
      </w:r>
      <w:bookmarkEnd w:id="11"/>
    </w:p>
    <w:p w14:paraId="043EFBFA" w14:textId="77777777" w:rsidR="00992F08" w:rsidRDefault="00992F08" w:rsidP="00494994">
      <w:pPr>
        <w:rPr>
          <w:b/>
        </w:rPr>
        <w:sectPr w:rsidR="00992F08" w:rsidSect="00494994">
          <w:pgSz w:w="15840" w:h="12240" w:orient="landscape"/>
          <w:pgMar w:top="1440" w:right="1440" w:bottom="1440" w:left="1440" w:header="708" w:footer="708" w:gutter="0"/>
          <w:cols w:space="708"/>
          <w:docGrid w:linePitch="360"/>
        </w:sectPr>
      </w:pPr>
    </w:p>
    <w:p w14:paraId="3139A24F" w14:textId="52E7C4E6" w:rsidR="00ED5D27" w:rsidRDefault="00ED5D27" w:rsidP="00894AA4">
      <w:r w:rsidRPr="00ED5D27">
        <w:rPr>
          <w:b/>
        </w:rPr>
        <w:lastRenderedPageBreak/>
        <w:t>input/config.json</w:t>
      </w:r>
      <w:r>
        <w:t xml:space="preserve">: This file is to contain the system’s cluster specific configuration variables. </w:t>
      </w:r>
      <w:r w:rsidR="00B65015">
        <w:t xml:space="preserve">This information is read by Snakemake at the time of execution for each rule. The </w:t>
      </w:r>
      <w:r>
        <w:t xml:space="preserve">parameters </w:t>
      </w:r>
      <w:r w:rsidR="00B65015">
        <w:t xml:space="preserve">are mainly used for </w:t>
      </w:r>
      <w:r>
        <w:t xml:space="preserve">hardware resource requests, job naming, and logging. </w:t>
      </w:r>
    </w:p>
    <w:p w14:paraId="506D3381" w14:textId="7FB392AC" w:rsidR="00121670" w:rsidRDefault="0010129C" w:rsidP="00121670">
      <w:r>
        <w:rPr>
          <w:b/>
        </w:rPr>
        <w:t>input/</w:t>
      </w:r>
      <w:r w:rsidR="00ED5D27" w:rsidRPr="007D6E02">
        <w:rPr>
          <w:b/>
        </w:rPr>
        <w:t>sampleFILE.txt</w:t>
      </w:r>
      <w:r w:rsidR="007D6E02">
        <w:t>: This metadata file is used to store the names of the samples to be processed by our pipeline. This is to allow the processing of a subset of files within a directory, and also allows for specific tracking and pairin</w:t>
      </w:r>
      <w:r w:rsidR="00DC43CD">
        <w:t>g of named tumor-normal samples. D</w:t>
      </w:r>
      <w:r w:rsidR="000660B0">
        <w:t xml:space="preserve">ue to the </w:t>
      </w:r>
      <w:r w:rsidR="00DC43CD">
        <w:t>required pairing of tumors to normal, single and tumor-normal sample files are formatted differently.</w:t>
      </w:r>
      <w:r w:rsidR="00121670">
        <w:t xml:space="preserve"> The sample names file may take two organizational structures, paired or single. Paired samples consist of two samples which reflect the tumor-normal biopsy of a single patient. In the later stages of a paired sample pipeline, the normal is considered to be a control for the tumor sample. Each tumor will have its own specific normal sample, as such, special attention must be paid to ensure that the tumor and normal samples are properly paired to each other. The proper pairing is accomplished by writing the tumor-normal pairs to a file with a header line to establish a column of tumor samples and a corresponding normal sample. Single samples are listed in a single sample file absent of a header. </w:t>
      </w:r>
    </w:p>
    <w:p w14:paraId="1E09F008" w14:textId="270ECF57" w:rsidR="00121670" w:rsidRDefault="00121670" w:rsidP="00121670">
      <w:r>
        <w:rPr>
          <w:b/>
        </w:rPr>
        <w:t>input/samplePartList</w:t>
      </w:r>
      <w:r w:rsidRPr="007D6E02">
        <w:rPr>
          <w:b/>
        </w:rPr>
        <w:t>.txt</w:t>
      </w:r>
      <w:r>
        <w:t xml:space="preserve">: The sample part-list file is used when an input sample is provided in </w:t>
      </w:r>
      <w:r w:rsidR="00305FAE">
        <w:t xml:space="preserve">multiple </w:t>
      </w:r>
      <w:r>
        <w:t xml:space="preserve">parts, </w:t>
      </w:r>
      <w:r w:rsidR="00305FAE">
        <w:t xml:space="preserve">and is </w:t>
      </w:r>
      <w:r>
        <w:t>referenced when merging the samples together. Please note, the user is responsible for maintaining the sample integrity, there are no checks in place to prevent the merging of unrelated samples</w:t>
      </w:r>
      <w:r w:rsidR="002D483F">
        <w:t>, samples are</w:t>
      </w:r>
      <w:r w:rsidR="00066EAA">
        <w:t xml:space="preserve"> merged exactly as grouped in this file</w:t>
      </w:r>
      <w:r>
        <w:t xml:space="preserve">. </w:t>
      </w:r>
    </w:p>
    <w:p w14:paraId="44D3D07B" w14:textId="36ACF768" w:rsidR="00F5301A" w:rsidRDefault="0086583A" w:rsidP="00894AA4">
      <w:r>
        <w:rPr>
          <w:b/>
        </w:rPr>
        <w:t>input/</w:t>
      </w:r>
      <w:r w:rsidRPr="0086583A">
        <w:rPr>
          <w:b/>
        </w:rPr>
        <w:t>shellcalls.txt</w:t>
      </w:r>
      <w:r w:rsidR="00902EF9">
        <w:t>: M</w:t>
      </w:r>
      <w:r>
        <w:t xml:space="preserve">etadata file </w:t>
      </w:r>
      <w:r w:rsidR="00902EF9">
        <w:t xml:space="preserve">containing </w:t>
      </w:r>
      <w:r>
        <w:t>time-stamped</w:t>
      </w:r>
      <w:r w:rsidR="00902EF9">
        <w:t xml:space="preserve"> pipeline</w:t>
      </w:r>
      <w:r>
        <w:t xml:space="preserve"> shell calls.</w:t>
      </w:r>
    </w:p>
    <w:p w14:paraId="2667423E" w14:textId="7653EEFC" w:rsidR="00612519" w:rsidRDefault="00902EF9" w:rsidP="008F0F79">
      <w:r>
        <w:rPr>
          <w:b/>
        </w:rPr>
        <w:t>input/</w:t>
      </w:r>
      <w:r w:rsidR="0086583A" w:rsidRPr="0086583A">
        <w:rPr>
          <w:b/>
        </w:rPr>
        <w:t>runStats.txt</w:t>
      </w:r>
      <w:r>
        <w:t>: Metadata file containing</w:t>
      </w:r>
      <w:r w:rsidR="0086583A">
        <w:t xml:space="preserve"> timing metrics for the execution of each pipeline rule.</w:t>
      </w:r>
    </w:p>
    <w:p w14:paraId="7655F51E" w14:textId="5AA97B4E" w:rsidR="002279C1" w:rsidRDefault="002279C1" w:rsidP="00026736">
      <w:pPr>
        <w:pStyle w:val="Heading3"/>
      </w:pPr>
      <w:bookmarkStart w:id="14" w:name="_Toc491969524"/>
      <w:r>
        <w:lastRenderedPageBreak/>
        <w:t>Python Modules</w:t>
      </w:r>
      <w:bookmarkEnd w:id="14"/>
    </w:p>
    <w:p w14:paraId="5C4AE437" w14:textId="7360A9F1" w:rsidR="000B0AED" w:rsidRDefault="009B28DC" w:rsidP="00AF5CBA">
      <w:r>
        <w:t xml:space="preserve">The Python modules are </w:t>
      </w:r>
      <w:r w:rsidR="00F519ED">
        <w:t>merely</w:t>
      </w:r>
      <w:r>
        <w:t xml:space="preserve"> helper functions</w:t>
      </w:r>
      <w:r w:rsidR="00FF7F18">
        <w:t xml:space="preserve"> for the system</w:t>
      </w:r>
      <w:r>
        <w:t>. They are at no point in</w:t>
      </w:r>
      <w:r w:rsidR="002279C1">
        <w:t>volved in the functionality of th</w:t>
      </w:r>
      <w:r w:rsidR="00F519ED">
        <w:t>e pipeline;</w:t>
      </w:r>
      <w:r w:rsidR="002279C1">
        <w:t xml:space="preserve"> rather, they are responsible for setting up the pipeline. </w:t>
      </w:r>
      <w:r w:rsidR="00FF7F18">
        <w:t xml:space="preserve">The </w:t>
      </w:r>
      <w:r w:rsidR="00CD2818">
        <w:t xml:space="preserve">python </w:t>
      </w:r>
      <w:r w:rsidR="00FF7F18">
        <w:t xml:space="preserve">modules are considered to be ‘features of convenience’, and are provided to improve user experience. </w:t>
      </w:r>
      <w:r w:rsidR="002279C1">
        <w:t xml:space="preserve">There are two Python </w:t>
      </w:r>
      <w:r w:rsidR="000B0AED">
        <w:t>modules</w:t>
      </w:r>
      <w:r w:rsidR="002279C1">
        <w:t xml:space="preserve">, and they are interacted with </w:t>
      </w:r>
      <w:r w:rsidR="00CD2818">
        <w:t>by the user in a consistent order</w:t>
      </w:r>
      <w:r w:rsidR="00C263C7">
        <w:t>.</w:t>
      </w:r>
      <w:r w:rsidR="002279C1">
        <w:t xml:space="preserve"> </w:t>
      </w:r>
      <w:r w:rsidR="00C263C7">
        <w:t>U</w:t>
      </w:r>
      <w:r w:rsidR="002279C1">
        <w:t>sers will always first inte</w:t>
      </w:r>
      <w:r w:rsidR="00CD2818">
        <w:t xml:space="preserve">ract with py_startHERE, and then </w:t>
      </w:r>
      <w:r w:rsidR="00FE003B">
        <w:t xml:space="preserve">they </w:t>
      </w:r>
      <w:r w:rsidR="00CD2818">
        <w:t xml:space="preserve">will interact with </w:t>
      </w:r>
      <w:r w:rsidR="002279C1">
        <w:t xml:space="preserve">py_buildFILE. </w:t>
      </w:r>
      <w:r w:rsidR="00612519">
        <w:t>T</w:t>
      </w:r>
      <w:r w:rsidR="00FE003B">
        <w:t>he purpose of the</w:t>
      </w:r>
      <w:r w:rsidR="00F519ED">
        <w:t>se</w:t>
      </w:r>
      <w:r w:rsidR="00FE003B">
        <w:t xml:space="preserve"> </w:t>
      </w:r>
      <w:r w:rsidR="00612519">
        <w:t>python</w:t>
      </w:r>
      <w:r w:rsidR="00F519ED">
        <w:t xml:space="preserve"> modules</w:t>
      </w:r>
      <w:r w:rsidR="00612519">
        <w:t xml:space="preserve"> </w:t>
      </w:r>
      <w:r w:rsidR="00FE003B">
        <w:t>is</w:t>
      </w:r>
      <w:r w:rsidR="00612519">
        <w:t xml:space="preserve"> explained below:</w:t>
      </w:r>
    </w:p>
    <w:p w14:paraId="1195254E" w14:textId="5E648AFE" w:rsidR="00121670" w:rsidRDefault="008F0F79" w:rsidP="00E63BC5">
      <w:r w:rsidRPr="000B4A64">
        <w:rPr>
          <w:b/>
        </w:rPr>
        <w:t>py_startHERE</w:t>
      </w:r>
      <w:r>
        <w:t xml:space="preserve">: To ensure consistency across </w:t>
      </w:r>
      <w:r w:rsidR="00FE003B">
        <w:t>workspaces which utilize this Snakemake system</w:t>
      </w:r>
      <w:r>
        <w:t>, th</w:t>
      </w:r>
      <w:r w:rsidR="00FE003B">
        <w:t>e</w:t>
      </w:r>
      <w:r>
        <w:t xml:space="preserve"> </w:t>
      </w:r>
      <w:r w:rsidR="00FE003B">
        <w:t>module</w:t>
      </w:r>
      <w:r>
        <w:t xml:space="preserve"> was created to automate the process of creating the workspace. Users are able to provide the absolute location, the name of the workspace, and the modules which are to be included in the workspace</w:t>
      </w:r>
      <w:r w:rsidR="00121670">
        <w:t>.</w:t>
      </w:r>
      <w:r>
        <w:t xml:space="preserve"> </w:t>
      </w:r>
      <w:r w:rsidR="00121670">
        <w:t>Contained within the resultant workspace are the base files required for assembling a Snakemake pipeline from this system. Inside the directory are mock files for inputs, the listing of samples, the listing of sample parts, and a buildPipe.py file set</w:t>
      </w:r>
      <w:r w:rsidR="002B10A7">
        <w:t xml:space="preserve"> </w:t>
      </w:r>
      <w:r w:rsidR="00121670">
        <w:t xml:space="preserve">up to interact with the requested modules. </w:t>
      </w:r>
      <w:r>
        <w:t>All of this was initially performed manually; however, due to the repetitive nature of this process and the expanding amount of information that needed to be t</w:t>
      </w:r>
      <w:r w:rsidR="00FE003B">
        <w:t>ransferred, the entire process is now</w:t>
      </w:r>
      <w:r>
        <w:t xml:space="preserve"> </w:t>
      </w:r>
      <w:r w:rsidR="0089516D">
        <w:t>automated</w:t>
      </w:r>
      <w:r>
        <w:t xml:space="preserve">. </w:t>
      </w:r>
    </w:p>
    <w:p w14:paraId="2E66D2CA" w14:textId="43BD0761" w:rsidR="00D7371B" w:rsidRPr="008F0F79" w:rsidRDefault="00612519" w:rsidP="00D7371B">
      <w:r w:rsidRPr="000B4A64">
        <w:rPr>
          <w:b/>
        </w:rPr>
        <w:t>py_</w:t>
      </w:r>
      <w:r w:rsidR="00AC5918" w:rsidRPr="000B4A64">
        <w:rPr>
          <w:b/>
        </w:rPr>
        <w:t>build</w:t>
      </w:r>
      <w:r w:rsidR="00AC5918">
        <w:rPr>
          <w:b/>
        </w:rPr>
        <w:t>FILE</w:t>
      </w:r>
      <w:r>
        <w:t>: Automating the pipeline setup became increasingly important as the number of configurable variables grew</w:t>
      </w:r>
      <w:r w:rsidR="009D4CF5">
        <w:t>.</w:t>
      </w:r>
      <w:r>
        <w:t xml:space="preserve"> A pipeline</w:t>
      </w:r>
      <w:r w:rsidR="009D4CF5">
        <w:t xml:space="preserve"> of any meaningful purpose will </w:t>
      </w:r>
      <w:r>
        <w:t xml:space="preserve">have at least a hundred different configurable variables. </w:t>
      </w:r>
      <w:r w:rsidR="009D4CF5">
        <w:t xml:space="preserve">It became apparent that users could not be reasonably expected to list all these variables. </w:t>
      </w:r>
      <w:r>
        <w:t>It was determined that providing the user with access to all Snakemake system variables</w:t>
      </w:r>
      <w:r w:rsidR="009D4CF5">
        <w:t>,</w:t>
      </w:r>
      <w:r>
        <w:t xml:space="preserve"> which relate to configuration of the system</w:t>
      </w:r>
      <w:r w:rsidR="009D4CF5">
        <w:t>,</w:t>
      </w:r>
      <w:r>
        <w:t xml:space="preserve"> was of great convenience and value to the user. Absent of a script to accomplish this, the user would </w:t>
      </w:r>
      <w:r w:rsidR="009D4CF5">
        <w:t xml:space="preserve">have </w:t>
      </w:r>
      <w:r w:rsidR="003E7B95">
        <w:t xml:space="preserve">otherwise </w:t>
      </w:r>
      <w:r>
        <w:t>manually navigate</w:t>
      </w:r>
      <w:r w:rsidR="009D4CF5">
        <w:t>d</w:t>
      </w:r>
      <w:r>
        <w:t xml:space="preserve"> to </w:t>
      </w:r>
      <w:r>
        <w:lastRenderedPageBreak/>
        <w:t>each module</w:t>
      </w:r>
      <w:r w:rsidR="009D4CF5">
        <w:t xml:space="preserve"> only then to have to identify and correctly list shared and sub-module specific configuration variables. Scripting the whole process has also increase</w:t>
      </w:r>
      <w:r w:rsidR="00635B13">
        <w:t>d</w:t>
      </w:r>
      <w:r w:rsidR="009D4CF5">
        <w:t xml:space="preserve"> </w:t>
      </w:r>
      <w:r>
        <w:t xml:space="preserve">formatting consistency. Formatting consistency provides benefit when attempting to read or understand the configuration files of someone using the same system. This module is called </w:t>
      </w:r>
      <w:r w:rsidR="009D4CF5">
        <w:t xml:space="preserve">by the supporting python script </w:t>
      </w:r>
      <w:r>
        <w:t>buildPIPE.py</w:t>
      </w:r>
      <w:r w:rsidR="009D4CF5">
        <w:t>, which was built</w:t>
      </w:r>
      <w:r w:rsidR="001B3AFB">
        <w:t xml:space="preserve"> by the previous python module </w:t>
      </w:r>
      <w:r w:rsidR="009D4CF5">
        <w:t>py_startHERE</w:t>
      </w:r>
      <w:bookmarkStart w:id="15" w:name="_GoBack"/>
      <w:bookmarkEnd w:id="15"/>
      <w:r>
        <w:t xml:space="preserve">. </w:t>
      </w:r>
      <w:r w:rsidR="009D4CF5">
        <w:t xml:space="preserve">Figure 1 </w:t>
      </w:r>
      <w:r>
        <w:t xml:space="preserve">aids in explaining the purpose of this module in the pipeline setup process. </w:t>
      </w:r>
    </w:p>
    <w:p w14:paraId="32EC3F78" w14:textId="648C5B6D" w:rsidR="002279C1" w:rsidRDefault="002279C1" w:rsidP="00026736">
      <w:pPr>
        <w:pStyle w:val="Heading3"/>
      </w:pPr>
      <w:bookmarkStart w:id="16" w:name="_Toc491969525"/>
      <w:r>
        <w:t>Snakemake Modules</w:t>
      </w:r>
      <w:bookmarkEnd w:id="16"/>
    </w:p>
    <w:p w14:paraId="609BC290" w14:textId="132E54C3" w:rsidR="00AF5CBA" w:rsidRDefault="00AF5CBA" w:rsidP="00AF5CBA">
      <w:r>
        <w:t>The Snakemake mod</w:t>
      </w:r>
      <w:r w:rsidR="002847CE">
        <w:t>ules</w:t>
      </w:r>
      <w:r>
        <w:t xml:space="preserve"> provide the system it’s functionality. </w:t>
      </w:r>
      <w:r w:rsidR="000A7C96">
        <w:t xml:space="preserve">The </w:t>
      </w:r>
      <w:r w:rsidR="009818DE">
        <w:t xml:space="preserve">output </w:t>
      </w:r>
      <w:r w:rsidR="000A7C96">
        <w:t xml:space="preserve">of one module is to be connected to the </w:t>
      </w:r>
      <w:r w:rsidR="009818DE">
        <w:t xml:space="preserve">input </w:t>
      </w:r>
      <w:r w:rsidR="000A7C96">
        <w:t xml:space="preserve">of another. </w:t>
      </w:r>
      <w:r>
        <w:t xml:space="preserve">They are to be </w:t>
      </w:r>
      <w:r w:rsidR="004C3C82">
        <w:t xml:space="preserve">added and removed as necessary as </w:t>
      </w:r>
      <w:r>
        <w:t>to assemble a meaningful data-processing pipeline. These modules and their code are heavily based upon similar</w:t>
      </w:r>
      <w:r w:rsidR="004C3C82">
        <w:t xml:space="preserve"> modules provided by the existing</w:t>
      </w:r>
      <w:r w:rsidR="000A7C96">
        <w:t xml:space="preserve"> </w:t>
      </w:r>
      <w:r w:rsidR="000A7C96" w:rsidRPr="004C3C82">
        <w:rPr>
          <w:i/>
        </w:rPr>
        <w:t>GNU Make</w:t>
      </w:r>
      <w:r w:rsidR="004C3C82">
        <w:t xml:space="preserve"> system</w:t>
      </w:r>
      <w:r w:rsidR="000A7C96">
        <w:t>.</w:t>
      </w:r>
    </w:p>
    <w:p w14:paraId="3E579420" w14:textId="7F2A41B8" w:rsidR="004C3C82" w:rsidRDefault="00637C11" w:rsidP="00AF5CBA">
      <w:r>
        <w:t xml:space="preserve">The modules are not </w:t>
      </w:r>
      <w:r w:rsidR="004C3C82">
        <w:t>agnostic to the software versions</w:t>
      </w:r>
      <w:r>
        <w:t>; however, they can be</w:t>
      </w:r>
      <w:r w:rsidR="004C3C82">
        <w:t xml:space="preserve"> </w:t>
      </w:r>
      <w:r>
        <w:t>tweak</w:t>
      </w:r>
      <w:r w:rsidR="004C3C82">
        <w:t>ed</w:t>
      </w:r>
      <w:r>
        <w:t xml:space="preserve"> to use any version of the following software</w:t>
      </w:r>
      <w:r w:rsidR="004C3C82">
        <w:t>.</w:t>
      </w:r>
      <w:r w:rsidR="00590AE2">
        <w:t xml:space="preserve"> The following s</w:t>
      </w:r>
      <w:r w:rsidR="004C3C82">
        <w:t>oftware</w:t>
      </w:r>
      <w:r w:rsidR="00590AE2">
        <w:t xml:space="preserve"> was controlled by the environmental manager Conda</w:t>
      </w:r>
      <w:sdt>
        <w:sdtPr>
          <w:id w:val="-72747552"/>
          <w:citation/>
        </w:sdtPr>
        <w:sdtEndPr/>
        <w:sdtContent>
          <w:r w:rsidR="00590AE2">
            <w:fldChar w:fldCharType="begin"/>
          </w:r>
          <w:r w:rsidR="00590AE2">
            <w:rPr>
              <w:lang w:val="en-US"/>
            </w:rPr>
            <w:instrText xml:space="preserve"> CITATION Con171 \l 1033 </w:instrText>
          </w:r>
          <w:r w:rsidR="00590AE2">
            <w:fldChar w:fldCharType="separate"/>
          </w:r>
          <w:r w:rsidR="00925C26">
            <w:rPr>
              <w:noProof/>
              <w:lang w:val="en-US"/>
            </w:rPr>
            <w:t xml:space="preserve"> (Continuum Analytics, Inc, 2017)</w:t>
          </w:r>
          <w:r w:rsidR="00590AE2">
            <w:fldChar w:fldCharType="end"/>
          </w:r>
        </w:sdtContent>
      </w:sdt>
      <w:r w:rsidR="00590AE2">
        <w:t xml:space="preserve"> </w:t>
      </w:r>
      <w:r w:rsidR="004C3C82">
        <w:t>:</w:t>
      </w:r>
    </w:p>
    <w:p w14:paraId="2E95E464" w14:textId="3767F772" w:rsidR="000A7C96" w:rsidRDefault="000A7C96" w:rsidP="000A7C96">
      <w:pPr>
        <w:pStyle w:val="ListParagraph"/>
        <w:numPr>
          <w:ilvl w:val="0"/>
          <w:numId w:val="33"/>
        </w:numPr>
      </w:pPr>
      <w:r>
        <w:t xml:space="preserve">VarScan </w:t>
      </w:r>
      <w:sdt>
        <w:sdtPr>
          <w:id w:val="-1873835493"/>
          <w:citation/>
        </w:sdtPr>
        <w:sdtEndPr/>
        <w:sdtContent>
          <w:r>
            <w:fldChar w:fldCharType="begin"/>
          </w:r>
          <w:r>
            <w:rPr>
              <w:lang w:val="en-US"/>
            </w:rPr>
            <w:instrText xml:space="preserve"> CITATION Kob12 \l 1033 </w:instrText>
          </w:r>
          <w:r>
            <w:fldChar w:fldCharType="separate"/>
          </w:r>
          <w:r w:rsidR="00925C26">
            <w:rPr>
              <w:noProof/>
              <w:lang w:val="en-US"/>
            </w:rPr>
            <w:t>(Koboldt, et al., 2012)</w:t>
          </w:r>
          <w:r>
            <w:fldChar w:fldCharType="end"/>
          </w:r>
        </w:sdtContent>
      </w:sdt>
    </w:p>
    <w:p w14:paraId="3A0E6C6A" w14:textId="0CC57371" w:rsidR="000A7C96" w:rsidRDefault="000A7C96" w:rsidP="000A7C96">
      <w:pPr>
        <w:pStyle w:val="ListParagraph"/>
        <w:numPr>
          <w:ilvl w:val="0"/>
          <w:numId w:val="33"/>
        </w:numPr>
      </w:pPr>
      <w:r>
        <w:t xml:space="preserve">Samtools </w:t>
      </w:r>
      <w:sdt>
        <w:sdtPr>
          <w:id w:val="715087069"/>
          <w:citation/>
        </w:sdtPr>
        <w:sdtEndPr/>
        <w:sdtContent>
          <w:r>
            <w:fldChar w:fldCharType="begin"/>
          </w:r>
          <w:r>
            <w:rPr>
              <w:lang w:val="en-US"/>
            </w:rPr>
            <w:instrText xml:space="preserve"> CITATION LiH09 \l 1033 </w:instrText>
          </w:r>
          <w:r>
            <w:fldChar w:fldCharType="separate"/>
          </w:r>
          <w:r w:rsidR="00925C26">
            <w:rPr>
              <w:noProof/>
              <w:lang w:val="en-US"/>
            </w:rPr>
            <w:t>(Li, et al., 2009)</w:t>
          </w:r>
          <w:r>
            <w:fldChar w:fldCharType="end"/>
          </w:r>
        </w:sdtContent>
      </w:sdt>
    </w:p>
    <w:p w14:paraId="566202C3" w14:textId="0B741BC6" w:rsidR="000A7C96" w:rsidRDefault="000A7C96" w:rsidP="000A7C96">
      <w:pPr>
        <w:pStyle w:val="ListParagraph"/>
        <w:numPr>
          <w:ilvl w:val="0"/>
          <w:numId w:val="33"/>
        </w:numPr>
      </w:pPr>
      <w:r>
        <w:t>Bwa</w:t>
      </w:r>
      <w:r w:rsidR="0004529F">
        <w:t xml:space="preserve"> </w:t>
      </w:r>
      <w:sdt>
        <w:sdtPr>
          <w:id w:val="628209612"/>
          <w:citation/>
        </w:sdtPr>
        <w:sdtEndPr/>
        <w:sdtContent>
          <w:r w:rsidR="0004529F">
            <w:fldChar w:fldCharType="begin"/>
          </w:r>
          <w:r w:rsidR="0004529F">
            <w:rPr>
              <w:lang w:val="en-US"/>
            </w:rPr>
            <w:instrText xml:space="preserve">CITATION LiH10 \t  \l 1033 </w:instrText>
          </w:r>
          <w:r w:rsidR="0004529F">
            <w:fldChar w:fldCharType="separate"/>
          </w:r>
          <w:r w:rsidR="00925C26">
            <w:rPr>
              <w:noProof/>
              <w:lang w:val="en-US"/>
            </w:rPr>
            <w:t>(Li &amp; Durbin, 2010)</w:t>
          </w:r>
          <w:r w:rsidR="0004529F">
            <w:fldChar w:fldCharType="end"/>
          </w:r>
        </w:sdtContent>
      </w:sdt>
    </w:p>
    <w:p w14:paraId="64BCBE8E" w14:textId="41A985DF" w:rsidR="000A7C96" w:rsidRDefault="000A7C96" w:rsidP="000A7C96">
      <w:pPr>
        <w:pStyle w:val="ListParagraph"/>
        <w:numPr>
          <w:ilvl w:val="0"/>
          <w:numId w:val="33"/>
        </w:numPr>
      </w:pPr>
      <w:r>
        <w:t>Star</w:t>
      </w:r>
      <w:r w:rsidR="0004529F">
        <w:t xml:space="preserve"> </w:t>
      </w:r>
      <w:sdt>
        <w:sdtPr>
          <w:id w:val="-1877765122"/>
          <w:citation/>
        </w:sdtPr>
        <w:sdtEndPr/>
        <w:sdtContent>
          <w:r w:rsidR="0004529F">
            <w:fldChar w:fldCharType="begin"/>
          </w:r>
          <w:r w:rsidR="0004529F">
            <w:rPr>
              <w:lang w:val="en-US"/>
            </w:rPr>
            <w:instrText xml:space="preserve"> CITATION Dob13 \l 1033 </w:instrText>
          </w:r>
          <w:r w:rsidR="0004529F">
            <w:fldChar w:fldCharType="separate"/>
          </w:r>
          <w:r w:rsidR="00925C26">
            <w:rPr>
              <w:noProof/>
              <w:lang w:val="en-US"/>
            </w:rPr>
            <w:t>(Dobin, et al., 2013)</w:t>
          </w:r>
          <w:r w:rsidR="0004529F">
            <w:fldChar w:fldCharType="end"/>
          </w:r>
        </w:sdtContent>
      </w:sdt>
    </w:p>
    <w:p w14:paraId="7BADEE67" w14:textId="245CC2BF" w:rsidR="000A7C96" w:rsidRDefault="000A7C96" w:rsidP="000A7C96">
      <w:pPr>
        <w:pStyle w:val="ListParagraph"/>
        <w:numPr>
          <w:ilvl w:val="0"/>
          <w:numId w:val="33"/>
        </w:numPr>
      </w:pPr>
      <w:proofErr w:type="spellStart"/>
      <w:r>
        <w:t>snpEff</w:t>
      </w:r>
      <w:proofErr w:type="spellEnd"/>
      <w:r w:rsidR="0004529F">
        <w:t xml:space="preserve"> </w:t>
      </w:r>
      <w:sdt>
        <w:sdtPr>
          <w:id w:val="1855465108"/>
          <w:citation/>
        </w:sdtPr>
        <w:sdtEndPr/>
        <w:sdtContent>
          <w:r w:rsidR="0004529F">
            <w:fldChar w:fldCharType="begin"/>
          </w:r>
          <w:r w:rsidR="0004529F">
            <w:rPr>
              <w:lang w:val="en-US"/>
            </w:rPr>
            <w:instrText xml:space="preserve">CITATION Cin17 \t  \l 1033 </w:instrText>
          </w:r>
          <w:r w:rsidR="0004529F">
            <w:fldChar w:fldCharType="separate"/>
          </w:r>
          <w:r w:rsidR="00925C26">
            <w:rPr>
              <w:noProof/>
              <w:lang w:val="en-US"/>
            </w:rPr>
            <w:t>(Cingolani, et al., 2012)</w:t>
          </w:r>
          <w:r w:rsidR="0004529F">
            <w:fldChar w:fldCharType="end"/>
          </w:r>
        </w:sdtContent>
      </w:sdt>
    </w:p>
    <w:p w14:paraId="408AA175" w14:textId="2A0FE889" w:rsidR="000A7C96" w:rsidRDefault="000A7C96" w:rsidP="00F03EA3">
      <w:pPr>
        <w:pStyle w:val="ListParagraph"/>
        <w:numPr>
          <w:ilvl w:val="0"/>
          <w:numId w:val="33"/>
        </w:numPr>
      </w:pPr>
      <w:proofErr w:type="spellStart"/>
      <w:r>
        <w:t>snpSift</w:t>
      </w:r>
      <w:proofErr w:type="spellEnd"/>
      <w:r w:rsidR="0004529F">
        <w:t xml:space="preserve"> </w:t>
      </w:r>
      <w:sdt>
        <w:sdtPr>
          <w:id w:val="-988557482"/>
          <w:citation/>
        </w:sdtPr>
        <w:sdtEndPr/>
        <w:sdtContent>
          <w:r w:rsidR="0004529F">
            <w:fldChar w:fldCharType="begin"/>
          </w:r>
          <w:r w:rsidR="0004529F">
            <w:rPr>
              <w:lang w:val="en-US"/>
            </w:rPr>
            <w:instrText xml:space="preserve">CITATION Usi \l 1033 </w:instrText>
          </w:r>
          <w:r w:rsidR="0004529F">
            <w:fldChar w:fldCharType="separate"/>
          </w:r>
          <w:r w:rsidR="00925C26">
            <w:rPr>
              <w:noProof/>
              <w:lang w:val="en-US"/>
            </w:rPr>
            <w:t>(Cingolani, et al., 2012)</w:t>
          </w:r>
          <w:r w:rsidR="0004529F">
            <w:fldChar w:fldCharType="end"/>
          </w:r>
        </w:sdtContent>
      </w:sdt>
    </w:p>
    <w:p w14:paraId="2B25431D" w14:textId="59998F49" w:rsidR="008F0F79" w:rsidRDefault="009A2A04" w:rsidP="004C3C82">
      <w:pPr>
        <w:pStyle w:val="ListParagraph"/>
        <w:numPr>
          <w:ilvl w:val="0"/>
          <w:numId w:val="33"/>
        </w:numPr>
      </w:pPr>
      <w:r>
        <w:t xml:space="preserve">Picard </w:t>
      </w:r>
      <w:sdt>
        <w:sdtPr>
          <w:id w:val="1174067059"/>
          <w:citation/>
        </w:sdtPr>
        <w:sdtEndPr/>
        <w:sdtContent>
          <w:r>
            <w:fldChar w:fldCharType="begin"/>
          </w:r>
          <w:r>
            <w:rPr>
              <w:lang w:val="en-US"/>
            </w:rPr>
            <w:instrText xml:space="preserve"> CITATION Bro17 \l 1033 </w:instrText>
          </w:r>
          <w:r>
            <w:fldChar w:fldCharType="separate"/>
          </w:r>
          <w:r w:rsidR="00925C26">
            <w:rPr>
              <w:noProof/>
              <w:lang w:val="en-US"/>
            </w:rPr>
            <w:t>(Broad Institute, 2017)</w:t>
          </w:r>
          <w:r>
            <w:fldChar w:fldCharType="end"/>
          </w:r>
        </w:sdtContent>
      </w:sdt>
    </w:p>
    <w:p w14:paraId="00E27572" w14:textId="77E30087" w:rsidR="009A2A04" w:rsidRDefault="000A7C96" w:rsidP="009A2A04">
      <w:r>
        <w:lastRenderedPageBreak/>
        <w:t xml:space="preserve">The names of the modules, and </w:t>
      </w:r>
      <w:r w:rsidR="009A2A04">
        <w:t>theory behind their or</w:t>
      </w:r>
      <w:r w:rsidR="003B00AA">
        <w:t xml:space="preserve">ganization is explained below: </w:t>
      </w:r>
    </w:p>
    <w:p w14:paraId="2C4BBA28" w14:textId="059A5828" w:rsidR="002279C1" w:rsidRDefault="002279C1" w:rsidP="003E7B95">
      <w:pPr>
        <w:pStyle w:val="ListParagraph"/>
        <w:numPr>
          <w:ilvl w:val="0"/>
          <w:numId w:val="34"/>
        </w:numPr>
      </w:pPr>
      <w:proofErr w:type="spellStart"/>
      <w:r w:rsidRPr="003E7B95">
        <w:rPr>
          <w:b/>
        </w:rPr>
        <w:t>fastqGen</w:t>
      </w:r>
      <w:proofErr w:type="spellEnd"/>
      <w:r w:rsidR="00FF7F18">
        <w:t>: Sub-modules able to generate a ‘.</w:t>
      </w:r>
      <w:proofErr w:type="spellStart"/>
      <w:r w:rsidR="00FF7F18">
        <w:t>fastq</w:t>
      </w:r>
      <w:proofErr w:type="spellEnd"/>
      <w:r w:rsidR="00FF7F18">
        <w:t>’ f</w:t>
      </w:r>
      <w:r w:rsidR="004B11C7">
        <w:t>ile, from a non ‘.</w:t>
      </w:r>
      <w:proofErr w:type="spellStart"/>
      <w:r w:rsidR="004B11C7">
        <w:t>fastq</w:t>
      </w:r>
      <w:proofErr w:type="spellEnd"/>
      <w:r w:rsidR="004B11C7">
        <w:t>’ input.</w:t>
      </w:r>
    </w:p>
    <w:p w14:paraId="072DE3CF" w14:textId="2CE97DF1" w:rsidR="002279C1" w:rsidRDefault="002279C1" w:rsidP="003E7B95">
      <w:pPr>
        <w:pStyle w:val="ListParagraph"/>
        <w:numPr>
          <w:ilvl w:val="0"/>
          <w:numId w:val="34"/>
        </w:numPr>
      </w:pPr>
      <w:proofErr w:type="spellStart"/>
      <w:r w:rsidRPr="003E7B95">
        <w:rPr>
          <w:b/>
        </w:rPr>
        <w:t>fastqUtil</w:t>
      </w:r>
      <w:proofErr w:type="spellEnd"/>
      <w:r w:rsidR="00FF7F18">
        <w:t>: Sub-modules able to manipulate, or post-process a file of format ‘.</w:t>
      </w:r>
      <w:proofErr w:type="spellStart"/>
      <w:r w:rsidR="00FF7F18">
        <w:t>fastq</w:t>
      </w:r>
      <w:proofErr w:type="spellEnd"/>
      <w:r w:rsidR="00FF7F18">
        <w:t>’</w:t>
      </w:r>
    </w:p>
    <w:p w14:paraId="599A7EA3" w14:textId="0D34AEBB" w:rsidR="002279C1" w:rsidRDefault="00FF7F18" w:rsidP="003E7B95">
      <w:pPr>
        <w:pStyle w:val="ListParagraph"/>
        <w:numPr>
          <w:ilvl w:val="0"/>
          <w:numId w:val="34"/>
        </w:numPr>
      </w:pPr>
      <w:proofErr w:type="spellStart"/>
      <w:r w:rsidRPr="003E7B95">
        <w:rPr>
          <w:b/>
        </w:rPr>
        <w:t>bamGen</w:t>
      </w:r>
      <w:proofErr w:type="spellEnd"/>
      <w:r>
        <w:t>: Sub-mo</w:t>
      </w:r>
      <w:r w:rsidR="004B11C7">
        <w:t>dules able to generate a</w:t>
      </w:r>
      <w:r>
        <w:t xml:space="preserve"> ‘.bam’ f</w:t>
      </w:r>
      <w:r w:rsidR="004B11C7">
        <w:t>ile</w:t>
      </w:r>
      <w:r>
        <w:t>, from a non ‘.bam’ input.</w:t>
      </w:r>
    </w:p>
    <w:p w14:paraId="6D370F95" w14:textId="4C5E724F" w:rsidR="002279C1" w:rsidRDefault="002279C1" w:rsidP="003E7B95">
      <w:pPr>
        <w:pStyle w:val="ListParagraph"/>
        <w:numPr>
          <w:ilvl w:val="0"/>
          <w:numId w:val="34"/>
        </w:numPr>
      </w:pPr>
      <w:proofErr w:type="spellStart"/>
      <w:r w:rsidRPr="003E7B95">
        <w:rPr>
          <w:b/>
        </w:rPr>
        <w:t>bamUtil</w:t>
      </w:r>
      <w:proofErr w:type="spellEnd"/>
      <w:r w:rsidR="00FF7F18">
        <w:t>: Sub-modules able to manipulate, or post-process a file of format ‘.</w:t>
      </w:r>
      <w:proofErr w:type="spellStart"/>
      <w:r w:rsidR="00FF7F18">
        <w:t>fastq</w:t>
      </w:r>
      <w:proofErr w:type="spellEnd"/>
      <w:r w:rsidR="00FF7F18">
        <w:t>’</w:t>
      </w:r>
    </w:p>
    <w:p w14:paraId="48484C94" w14:textId="78847A14" w:rsidR="002279C1" w:rsidRDefault="002279C1" w:rsidP="003E7B95">
      <w:pPr>
        <w:pStyle w:val="ListParagraph"/>
        <w:numPr>
          <w:ilvl w:val="0"/>
          <w:numId w:val="34"/>
        </w:numPr>
      </w:pPr>
      <w:proofErr w:type="spellStart"/>
      <w:r w:rsidRPr="003E7B95">
        <w:rPr>
          <w:b/>
        </w:rPr>
        <w:t>mpileupGen</w:t>
      </w:r>
      <w:proofErr w:type="spellEnd"/>
      <w:r w:rsidR="00FF7F18">
        <w:t>:</w:t>
      </w:r>
      <w:r w:rsidR="00786432">
        <w:t xml:space="preserve"> Sub-modules able to generate a</w:t>
      </w:r>
      <w:r w:rsidR="00FF7F18">
        <w:t xml:space="preserve"> ‘.</w:t>
      </w:r>
      <w:proofErr w:type="spellStart"/>
      <w:r w:rsidR="00FF7F18">
        <w:t>mpileup</w:t>
      </w:r>
      <w:proofErr w:type="spellEnd"/>
      <w:r w:rsidR="00FF7F18">
        <w:t>’ file, from a non ‘.</w:t>
      </w:r>
      <w:proofErr w:type="spellStart"/>
      <w:r w:rsidR="00FF7F18">
        <w:t>mpileup</w:t>
      </w:r>
      <w:proofErr w:type="spellEnd"/>
      <w:r w:rsidR="00FF7F18">
        <w:t xml:space="preserve">’ </w:t>
      </w:r>
      <w:r w:rsidR="00786432">
        <w:t>input</w:t>
      </w:r>
      <w:r w:rsidR="00FF7F18">
        <w:t>.</w:t>
      </w:r>
    </w:p>
    <w:p w14:paraId="01A16223" w14:textId="7B5E316C" w:rsidR="002279C1" w:rsidRDefault="002279C1" w:rsidP="003E7B95">
      <w:pPr>
        <w:pStyle w:val="ListParagraph"/>
        <w:numPr>
          <w:ilvl w:val="0"/>
          <w:numId w:val="34"/>
        </w:numPr>
      </w:pPr>
      <w:proofErr w:type="spellStart"/>
      <w:r w:rsidRPr="003E7B95">
        <w:rPr>
          <w:b/>
        </w:rPr>
        <w:t>vcfGenUtil</w:t>
      </w:r>
      <w:r w:rsidRPr="006F2CF9">
        <w:rPr>
          <w:b/>
        </w:rPr>
        <w:t>_varScan</w:t>
      </w:r>
      <w:proofErr w:type="spellEnd"/>
      <w:r w:rsidR="00975A44">
        <w:t>:</w:t>
      </w:r>
      <w:r w:rsidR="000A7C96">
        <w:t xml:space="preserve"> </w:t>
      </w:r>
      <w:proofErr w:type="spellStart"/>
      <w:r w:rsidR="000A7C96">
        <w:t>VarScan</w:t>
      </w:r>
      <w:proofErr w:type="spellEnd"/>
      <w:r w:rsidR="000A7C96">
        <w:t xml:space="preserve"> based</w:t>
      </w:r>
      <w:r w:rsidR="00AF5CBA">
        <w:t xml:space="preserve"> sub-modules able to generate a</w:t>
      </w:r>
      <w:r w:rsidR="00786432">
        <w:t xml:space="preserve"> file</w:t>
      </w:r>
      <w:r w:rsidR="00AF5CBA">
        <w:t xml:space="preserve"> in ‘.</w:t>
      </w:r>
      <w:proofErr w:type="spellStart"/>
      <w:r w:rsidR="00AF5CBA">
        <w:t>vcf</w:t>
      </w:r>
      <w:proofErr w:type="spellEnd"/>
      <w:r w:rsidR="00AF5CBA">
        <w:t>’ format, from a non ‘.</w:t>
      </w:r>
      <w:proofErr w:type="spellStart"/>
      <w:r w:rsidR="00AF5CBA">
        <w:t>vcf</w:t>
      </w:r>
      <w:proofErr w:type="spellEnd"/>
      <w:r w:rsidR="00AF5CBA">
        <w:t xml:space="preserve">’ input source; as well, </w:t>
      </w:r>
      <w:proofErr w:type="spellStart"/>
      <w:r w:rsidR="00AF5CBA">
        <w:t>VarScan</w:t>
      </w:r>
      <w:proofErr w:type="spellEnd"/>
      <w:r w:rsidR="00AF5CBA">
        <w:t xml:space="preserve"> based submodules able to manipulate, or post-</w:t>
      </w:r>
      <w:r w:rsidR="00786432">
        <w:t xml:space="preserve">process a file produced by </w:t>
      </w:r>
      <w:proofErr w:type="spellStart"/>
      <w:r w:rsidR="00786432">
        <w:t>VarScan</w:t>
      </w:r>
      <w:proofErr w:type="spellEnd"/>
      <w:r w:rsidR="00786432">
        <w:t xml:space="preserve"> and of ‘.</w:t>
      </w:r>
      <w:proofErr w:type="spellStart"/>
      <w:r w:rsidR="00786432">
        <w:t>vcf</w:t>
      </w:r>
      <w:proofErr w:type="spellEnd"/>
      <w:r w:rsidR="00786432">
        <w:t xml:space="preserve">’ format. </w:t>
      </w:r>
    </w:p>
    <w:p w14:paraId="23E01922" w14:textId="63E7227E" w:rsidR="002279C1" w:rsidRDefault="002279C1" w:rsidP="003E7B95">
      <w:pPr>
        <w:pStyle w:val="ListParagraph"/>
        <w:numPr>
          <w:ilvl w:val="0"/>
          <w:numId w:val="34"/>
        </w:numPr>
      </w:pPr>
      <w:proofErr w:type="spellStart"/>
      <w:r w:rsidRPr="003E7B95">
        <w:rPr>
          <w:b/>
        </w:rPr>
        <w:t>vcfUtil</w:t>
      </w:r>
      <w:proofErr w:type="spellEnd"/>
      <w:r w:rsidR="00FD4B1F">
        <w:t>: Sub-modules able to manipulate, or post-process a file of format ‘.</w:t>
      </w:r>
      <w:proofErr w:type="spellStart"/>
      <w:r w:rsidR="00FD4B1F">
        <w:t>vcf</w:t>
      </w:r>
      <w:proofErr w:type="spellEnd"/>
      <w:r w:rsidR="00FD4B1F">
        <w:t>’</w:t>
      </w:r>
    </w:p>
    <w:p w14:paraId="5CB8DDE2" w14:textId="1F743019" w:rsidR="002279C1" w:rsidRDefault="002279C1" w:rsidP="003E7B95">
      <w:pPr>
        <w:pStyle w:val="ListParagraph"/>
        <w:numPr>
          <w:ilvl w:val="0"/>
          <w:numId w:val="34"/>
        </w:numPr>
      </w:pPr>
      <w:proofErr w:type="spellStart"/>
      <w:r w:rsidRPr="003E7B95">
        <w:rPr>
          <w:b/>
        </w:rPr>
        <w:t>bamMetrics</w:t>
      </w:r>
      <w:proofErr w:type="spellEnd"/>
      <w:r w:rsidR="00975A44">
        <w:t>:</w:t>
      </w:r>
      <w:r w:rsidR="00AF5CBA">
        <w:t xml:space="preserve"> Sub-modules </w:t>
      </w:r>
      <w:r w:rsidR="00786432">
        <w:t xml:space="preserve">able to generate </w:t>
      </w:r>
      <w:r w:rsidR="00AF5CBA">
        <w:t xml:space="preserve">analysis metrics for </w:t>
      </w:r>
      <w:r w:rsidR="00786432">
        <w:t>a ‘.bam’ file</w:t>
      </w:r>
      <w:r w:rsidR="00AF5CBA">
        <w:t>.</w:t>
      </w:r>
    </w:p>
    <w:p w14:paraId="190EA7C8" w14:textId="523D0701" w:rsidR="002279C1" w:rsidRDefault="002279C1" w:rsidP="003E7B95">
      <w:pPr>
        <w:pStyle w:val="ListParagraph"/>
        <w:numPr>
          <w:ilvl w:val="0"/>
          <w:numId w:val="34"/>
        </w:numPr>
      </w:pPr>
      <w:proofErr w:type="spellStart"/>
      <w:r w:rsidRPr="003E7B95">
        <w:rPr>
          <w:b/>
        </w:rPr>
        <w:t>genericUtil</w:t>
      </w:r>
      <w:proofErr w:type="spellEnd"/>
      <w:r w:rsidR="00FD4B1F">
        <w:t>: Sub-modules able to manipulate, or post-process a file of format ‘.txt’</w:t>
      </w:r>
    </w:p>
    <w:p w14:paraId="2FC58868" w14:textId="77777777" w:rsidR="003E7B95" w:rsidRDefault="002279C1" w:rsidP="003E7B95">
      <w:pPr>
        <w:pStyle w:val="ListParagraph"/>
        <w:numPr>
          <w:ilvl w:val="0"/>
          <w:numId w:val="34"/>
        </w:numPr>
      </w:pPr>
      <w:proofErr w:type="spellStart"/>
      <w:r w:rsidRPr="003E7B95">
        <w:rPr>
          <w:b/>
        </w:rPr>
        <w:t>vcfAnnotate</w:t>
      </w:r>
      <w:proofErr w:type="spellEnd"/>
      <w:r w:rsidR="00975A44">
        <w:t>:</w:t>
      </w:r>
      <w:r w:rsidR="00AF5CBA">
        <w:t xml:space="preserve"> Sub-modules able to annotate a file of format ‘.</w:t>
      </w:r>
      <w:proofErr w:type="spellStart"/>
      <w:r w:rsidR="00AF5CBA">
        <w:t>vcf</w:t>
      </w:r>
      <w:proofErr w:type="spellEnd"/>
      <w:r w:rsidR="00AF5CBA">
        <w:t>’</w:t>
      </w:r>
    </w:p>
    <w:p w14:paraId="20C0B248" w14:textId="2C7D44EE" w:rsidR="002A0630" w:rsidRDefault="002279C1" w:rsidP="002A0630">
      <w:pPr>
        <w:pStyle w:val="ListParagraph"/>
        <w:numPr>
          <w:ilvl w:val="0"/>
          <w:numId w:val="34"/>
        </w:numPr>
      </w:pPr>
      <w:proofErr w:type="spellStart"/>
      <w:r w:rsidRPr="003E7B95">
        <w:rPr>
          <w:b/>
        </w:rPr>
        <w:t>starFusion</w:t>
      </w:r>
      <w:proofErr w:type="spellEnd"/>
      <w:r w:rsidR="00975A44">
        <w:t>:</w:t>
      </w:r>
      <w:r w:rsidR="00AF5CBA">
        <w:t xml:space="preserve"> Sub-module able t</w:t>
      </w:r>
      <w:r w:rsidR="00786432">
        <w:t>o generate fusion metrics from</w:t>
      </w:r>
      <w:r w:rsidR="00AF5CBA">
        <w:t xml:space="preserve"> </w:t>
      </w:r>
      <w:r w:rsidR="00786432">
        <w:t xml:space="preserve">a </w:t>
      </w:r>
      <w:r w:rsidR="00AF5CBA">
        <w:t xml:space="preserve">specialized </w:t>
      </w:r>
      <w:r w:rsidR="00786432">
        <w:t>‘.</w:t>
      </w:r>
      <w:r w:rsidR="00AF5CBA">
        <w:t>junctions</w:t>
      </w:r>
      <w:r w:rsidR="00786432">
        <w:t>’</w:t>
      </w:r>
      <w:r w:rsidR="00AF5CBA">
        <w:t xml:space="preserve"> file.</w:t>
      </w:r>
    </w:p>
    <w:p w14:paraId="557AD332" w14:textId="77777777" w:rsidR="002A0630" w:rsidRDefault="002A0630" w:rsidP="002A0630">
      <w:pPr>
        <w:pStyle w:val="ListParagraph"/>
        <w:ind w:left="1004"/>
      </w:pPr>
    </w:p>
    <w:p w14:paraId="3F686A87" w14:textId="7454C3A6" w:rsidR="003B00AA" w:rsidRDefault="00D7371B" w:rsidP="00D7371B">
      <w:pPr>
        <w:pStyle w:val="Heading3"/>
      </w:pPr>
      <w:bookmarkStart w:id="17" w:name="_Toc491969526"/>
      <w:r>
        <w:t>Final</w:t>
      </w:r>
      <w:r w:rsidR="003B00AA">
        <w:t xml:space="preserve"> </w:t>
      </w:r>
      <w:r>
        <w:t>System</w:t>
      </w:r>
      <w:bookmarkEnd w:id="17"/>
    </w:p>
    <w:p w14:paraId="51770FA8" w14:textId="5D305F4F" w:rsidR="003B00AA" w:rsidRDefault="003B00AA" w:rsidP="003E7B95">
      <w:r>
        <w:t xml:space="preserve">To understand the design considerations being suggested, users should be made aware of a finalized system which </w:t>
      </w:r>
      <w:r w:rsidR="00B954F1">
        <w:t xml:space="preserve">demonstrates their application. In the form of a directed acyclic graph (DAG), </w:t>
      </w:r>
      <w:r w:rsidR="008F0F79">
        <w:t>Figure 2</w:t>
      </w:r>
      <w:r w:rsidR="003E7B95">
        <w:t xml:space="preserve"> provides a visual representation of the resultant system, </w:t>
      </w:r>
      <w:r w:rsidR="00B954F1">
        <w:t xml:space="preserve">for which </w:t>
      </w:r>
      <w:r w:rsidR="003E7B95">
        <w:t>the code base can b</w:t>
      </w:r>
      <w:r>
        <w:t>e found here:</w:t>
      </w:r>
      <w:r w:rsidR="003E7B95">
        <w:t xml:space="preserve"> </w:t>
      </w:r>
      <w:hyperlink r:id="rId13" w:history="1">
        <w:r w:rsidRPr="00C53129">
          <w:rPr>
            <w:rStyle w:val="Hyperlink"/>
          </w:rPr>
          <w:t>https://github.com/tboyarski/BCCRC-Snakemake</w:t>
        </w:r>
      </w:hyperlink>
    </w:p>
    <w:p w14:paraId="2A0FD7F3" w14:textId="53BB4245" w:rsidR="00C07DFB" w:rsidRDefault="00C07DFB" w:rsidP="00C07DFB">
      <w:pPr>
        <w:spacing w:after="160" w:line="259" w:lineRule="auto"/>
        <w:ind w:left="0"/>
        <w:sectPr w:rsidR="00C07DFB" w:rsidSect="00494994">
          <w:pgSz w:w="12240" w:h="15840"/>
          <w:pgMar w:top="1440" w:right="1440" w:bottom="1440" w:left="1440" w:header="708" w:footer="708" w:gutter="0"/>
          <w:cols w:space="708"/>
          <w:docGrid w:linePitch="360"/>
        </w:sectPr>
      </w:pPr>
    </w:p>
    <w:p w14:paraId="6269DDFF" w14:textId="77777777" w:rsidR="00C07DFB" w:rsidRDefault="00593646" w:rsidP="00C07DFB">
      <w:pPr>
        <w:keepNext/>
        <w:spacing w:line="240" w:lineRule="auto"/>
        <w:ind w:left="851" w:hanging="567"/>
        <w:jc w:val="center"/>
      </w:pPr>
      <w:r w:rsidRPr="00593646">
        <w:rPr>
          <w:noProof/>
          <w:lang w:val="en-US"/>
        </w:rPr>
        <w:lastRenderedPageBreak/>
        <w:drawing>
          <wp:inline distT="0" distB="0" distL="0" distR="0" wp14:anchorId="4ADA367B" wp14:editId="52782E8E">
            <wp:extent cx="6831741" cy="493622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0926" cy="4950087"/>
                    </a:xfrm>
                    <a:prstGeom prst="rect">
                      <a:avLst/>
                    </a:prstGeom>
                  </pic:spPr>
                </pic:pic>
              </a:graphicData>
            </a:graphic>
          </wp:inline>
        </w:drawing>
      </w:r>
    </w:p>
    <w:p w14:paraId="4F443120" w14:textId="121DFC9C" w:rsidR="00593646" w:rsidRPr="00C07DFB" w:rsidRDefault="00C07DFB" w:rsidP="00C07DFB">
      <w:pPr>
        <w:pStyle w:val="Caption"/>
      </w:pPr>
      <w:bookmarkStart w:id="18" w:name="_Toc491186193"/>
      <w:r>
        <w:t xml:space="preserve">Figure </w:t>
      </w:r>
      <w:fldSimple w:instr=" SEQ Figure \* ARABIC ">
        <w:r>
          <w:rPr>
            <w:noProof/>
          </w:rPr>
          <w:t>2</w:t>
        </w:r>
      </w:fldSimple>
      <w:r>
        <w:t xml:space="preserve">. Directed acyclic graphical (DAG) </w:t>
      </w:r>
      <w:r w:rsidR="006D4CB7">
        <w:t xml:space="preserve">generate by Snakemake to </w:t>
      </w:r>
      <w:r>
        <w:t>represent</w:t>
      </w:r>
      <w:r w:rsidR="006D4CB7">
        <w:t xml:space="preserve"> </w:t>
      </w:r>
      <w:r>
        <w:t xml:space="preserve">largest possible build-automation pipeline for the Snakemake system. The example is processing a single sample, </w:t>
      </w:r>
      <w:r w:rsidR="00450FAB">
        <w:t xml:space="preserve">split </w:t>
      </w:r>
      <w:r>
        <w:t>in parts (</w:t>
      </w:r>
      <w:proofErr w:type="spellStart"/>
      <w:r>
        <w:t>4x</w:t>
      </w:r>
      <w:proofErr w:type="spellEnd"/>
      <w:r>
        <w:t>).</w:t>
      </w:r>
      <w:bookmarkEnd w:id="18"/>
    </w:p>
    <w:p w14:paraId="4AC45D73" w14:textId="77777777" w:rsidR="00C07DFB" w:rsidRDefault="00C07DFB" w:rsidP="00FA0287">
      <w:pPr>
        <w:pStyle w:val="Heading1"/>
        <w:sectPr w:rsidR="00C07DFB" w:rsidSect="00C07DFB">
          <w:pgSz w:w="15840" w:h="12240" w:orient="landscape"/>
          <w:pgMar w:top="1440" w:right="1440" w:bottom="1440" w:left="1440" w:header="708" w:footer="708" w:gutter="0"/>
          <w:cols w:space="708"/>
          <w:docGrid w:linePitch="360"/>
        </w:sectPr>
      </w:pPr>
    </w:p>
    <w:p w14:paraId="18CB9382" w14:textId="39B408DA" w:rsidR="00B4143C" w:rsidRDefault="00FA0287" w:rsidP="00FA0287">
      <w:pPr>
        <w:pStyle w:val="Heading1"/>
      </w:pPr>
      <w:bookmarkStart w:id="19" w:name="_Toc491969527"/>
      <w:r>
        <w:lastRenderedPageBreak/>
        <w:t>Discussion</w:t>
      </w:r>
      <w:bookmarkEnd w:id="19"/>
    </w:p>
    <w:p w14:paraId="3B1C7E20" w14:textId="3C99132F" w:rsidR="00B67227" w:rsidRDefault="00B3771B" w:rsidP="00575552">
      <w:r>
        <w:t>We will begin by demonstrating and discussi</w:t>
      </w:r>
      <w:r w:rsidR="006423AA">
        <w:t>ng</w:t>
      </w:r>
      <w:r>
        <w:t xml:space="preserve"> the application of design patterns</w:t>
      </w:r>
      <w:r w:rsidR="00270DC8">
        <w:t xml:space="preserve"> by </w:t>
      </w:r>
      <w:proofErr w:type="spellStart"/>
      <w:r w:rsidR="00270DC8">
        <w:t>Larma</w:t>
      </w:r>
      <w:r w:rsidR="00FA74D5">
        <w:t>n</w:t>
      </w:r>
      <w:proofErr w:type="spellEnd"/>
      <w:r w:rsidR="002563EA">
        <w:t xml:space="preserve">. These patterns are identifiable as </w:t>
      </w:r>
      <w:r w:rsidR="00B67227">
        <w:t>they are followe</w:t>
      </w:r>
      <w:r w:rsidR="002563EA">
        <w:t>d by a supporting question. Follows</w:t>
      </w:r>
      <w:r w:rsidR="00B67227">
        <w:t xml:space="preserve"> are the application of </w:t>
      </w:r>
      <w:r w:rsidR="00FA74D5">
        <w:t>Gamma</w:t>
      </w:r>
      <w:r w:rsidR="00B67227">
        <w:t>’s patterns</w:t>
      </w:r>
      <w:r w:rsidR="00FA74D5">
        <w:t>,</w:t>
      </w:r>
      <w:r>
        <w:t xml:space="preserve"> after w</w:t>
      </w:r>
      <w:r w:rsidR="00136B91">
        <w:t>hich we will discuss</w:t>
      </w:r>
      <w:r w:rsidR="00AF5CBA">
        <w:t xml:space="preserve"> </w:t>
      </w:r>
      <w:r>
        <w:t>recommendations on reproduci</w:t>
      </w:r>
      <w:r w:rsidR="005F1B3D">
        <w:t>bility, and tracking provenance</w:t>
      </w:r>
      <w:r w:rsidR="00FA74D5">
        <w:t xml:space="preserve"> as previo</w:t>
      </w:r>
      <w:r w:rsidR="00B67227">
        <w:t xml:space="preserve">usly describe by </w:t>
      </w:r>
      <w:proofErr w:type="spellStart"/>
      <w:r w:rsidR="00B67227">
        <w:t>Kanwal</w:t>
      </w:r>
      <w:proofErr w:type="spellEnd"/>
      <w:r w:rsidR="00B67227">
        <w:t xml:space="preserve"> et al. </w:t>
      </w:r>
      <w:r w:rsidR="002563EA">
        <w:t>Lastly, personal considerations which fall outside of any specific design pattern will be discussed</w:t>
      </w:r>
      <w:r w:rsidR="00FA74D5">
        <w:t>.</w:t>
      </w:r>
    </w:p>
    <w:p w14:paraId="6D3EBCDD" w14:textId="53217159" w:rsidR="00650A9A" w:rsidRDefault="00650A9A" w:rsidP="00650A9A">
      <w:pPr>
        <w:pStyle w:val="Heading3"/>
      </w:pPr>
      <w:bookmarkStart w:id="20" w:name="_Toc491969528"/>
      <w:r>
        <w:t xml:space="preserve">Patterns </w:t>
      </w:r>
      <w:sdt>
        <w:sdtPr>
          <w:id w:val="-1641029391"/>
          <w:citation/>
        </w:sdtPr>
        <w:sdtEndPr/>
        <w:sdtContent>
          <w:r>
            <w:fldChar w:fldCharType="begin"/>
          </w:r>
          <w:r>
            <w:rPr>
              <w:lang w:val="en-US"/>
            </w:rPr>
            <w:instrText xml:space="preserve"> CITATION Lar12 \l 1033 </w:instrText>
          </w:r>
          <w:r>
            <w:fldChar w:fldCharType="separate"/>
          </w:r>
          <w:r w:rsidR="00925C26">
            <w:rPr>
              <w:noProof/>
              <w:lang w:val="en-US"/>
            </w:rPr>
            <w:t>(Larman, 2012)</w:t>
          </w:r>
          <w:r>
            <w:fldChar w:fldCharType="end"/>
          </w:r>
        </w:sdtContent>
      </w:sdt>
      <w:bookmarkEnd w:id="20"/>
    </w:p>
    <w:p w14:paraId="15F002D9" w14:textId="0F86AC61" w:rsidR="00FA74D5" w:rsidRDefault="00FA74D5" w:rsidP="00B67227">
      <w:pPr>
        <w:pStyle w:val="Heading5"/>
        <w:spacing w:line="480" w:lineRule="auto"/>
      </w:pPr>
      <w:r>
        <w:t>High cohesion</w:t>
      </w:r>
      <w:r w:rsidRPr="00417349">
        <w:t xml:space="preserve"> </w:t>
      </w:r>
      <w:r>
        <w:t>–  In which class is it best to assign the responsibility?</w:t>
      </w:r>
    </w:p>
    <w:p w14:paraId="33AA0C3C" w14:textId="77777777" w:rsidR="00FA74D5" w:rsidRDefault="00FA74D5" w:rsidP="00B67227">
      <w:r>
        <w:t xml:space="preserve">Assign a responsibility so that the cohesion remains high, keeping related things together. </w:t>
      </w:r>
    </w:p>
    <w:p w14:paraId="1DA425A0" w14:textId="77777777" w:rsidR="00FA74D5" w:rsidRDefault="00FA74D5" w:rsidP="00B67227">
      <w:pPr>
        <w:pStyle w:val="ListParagraph"/>
        <w:numPr>
          <w:ilvl w:val="0"/>
          <w:numId w:val="19"/>
        </w:numPr>
      </w:pPr>
      <w:r>
        <w:t>Pipeline specific configuration variables are grouped in a single location (input/</w:t>
      </w:r>
      <w:proofErr w:type="spellStart"/>
      <w:r>
        <w:t>config.yaml</w:t>
      </w:r>
      <w:proofErr w:type="spellEnd"/>
      <w:r>
        <w:t>)</w:t>
      </w:r>
    </w:p>
    <w:p w14:paraId="3D443E12" w14:textId="77777777" w:rsidR="00FA74D5" w:rsidRDefault="00FA74D5" w:rsidP="00B67227">
      <w:pPr>
        <w:pStyle w:val="ListParagraph"/>
        <w:numPr>
          <w:ilvl w:val="0"/>
          <w:numId w:val="19"/>
        </w:numPr>
      </w:pPr>
      <w:r>
        <w:t>Cluster specific configuration variables are grouped in a single location (input/</w:t>
      </w:r>
      <w:proofErr w:type="spellStart"/>
      <w:r>
        <w:t>config.json</w:t>
      </w:r>
      <w:proofErr w:type="spellEnd"/>
      <w:r>
        <w:t xml:space="preserve">) </w:t>
      </w:r>
    </w:p>
    <w:p w14:paraId="7E0E154C" w14:textId="77777777" w:rsidR="00FA74D5" w:rsidRDefault="00FA74D5" w:rsidP="00B67227">
      <w:pPr>
        <w:pStyle w:val="ListParagraph"/>
        <w:numPr>
          <w:ilvl w:val="0"/>
          <w:numId w:val="19"/>
        </w:numPr>
      </w:pPr>
      <w:r>
        <w:t>Shell calls are time-stamped and are grouped in a single location (input/shellCalls.txt)</w:t>
      </w:r>
    </w:p>
    <w:p w14:paraId="7D53FFDD" w14:textId="77777777" w:rsidR="00FA74D5" w:rsidRDefault="00FA74D5" w:rsidP="00B67227">
      <w:pPr>
        <w:pStyle w:val="ListParagraph"/>
        <w:numPr>
          <w:ilvl w:val="0"/>
          <w:numId w:val="19"/>
        </w:numPr>
      </w:pPr>
      <w:r>
        <w:t>Rule run-time metrics are calculated and stored in a single location (input/runStats.txt)</w:t>
      </w:r>
    </w:p>
    <w:p w14:paraId="1A8BB9D9" w14:textId="77777777" w:rsidR="00FA74D5" w:rsidRDefault="00FA74D5" w:rsidP="00B67227">
      <w:pPr>
        <w:pStyle w:val="ListParagraph"/>
        <w:numPr>
          <w:ilvl w:val="0"/>
          <w:numId w:val="19"/>
        </w:numPr>
      </w:pPr>
      <w:r>
        <w:t>Log files are first grouped by module, and then by sub-module.</w:t>
      </w:r>
    </w:p>
    <w:p w14:paraId="7D657758" w14:textId="77777777" w:rsidR="00FA74D5" w:rsidRDefault="00FA74D5" w:rsidP="00B67227">
      <w:pPr>
        <w:pStyle w:val="ListParagraph"/>
        <w:numPr>
          <w:ilvl w:val="0"/>
          <w:numId w:val="19"/>
        </w:numPr>
      </w:pPr>
      <w:r>
        <w:t xml:space="preserve">Output files cohesion is moderately low, they are generally grouped by file type. </w:t>
      </w:r>
    </w:p>
    <w:p w14:paraId="5B1C34BE" w14:textId="77777777" w:rsidR="00B8791B" w:rsidRDefault="00B8791B" w:rsidP="00B67227">
      <w:pPr>
        <w:pStyle w:val="ListParagraph"/>
        <w:numPr>
          <w:ilvl w:val="0"/>
          <w:numId w:val="19"/>
        </w:numPr>
      </w:pPr>
      <w:r>
        <w:t>Modules are grouped first by the file format the</w:t>
      </w:r>
      <w:r w:rsidR="00737AE6">
        <w:t>y</w:t>
      </w:r>
      <w:r>
        <w:t xml:space="preserve"> operate on, and then </w:t>
      </w:r>
      <w:r w:rsidR="00737AE6">
        <w:t xml:space="preserve">by </w:t>
      </w:r>
      <w:r>
        <w:t>their purpose.</w:t>
      </w:r>
    </w:p>
    <w:p w14:paraId="4AEDE7D2" w14:textId="21AF6F42" w:rsidR="00FA74D5" w:rsidRDefault="000D04FA" w:rsidP="00B67227">
      <w:pPr>
        <w:pStyle w:val="Heading5"/>
        <w:spacing w:line="480" w:lineRule="auto"/>
      </w:pPr>
      <w:r>
        <w:t xml:space="preserve">Protected variations – </w:t>
      </w:r>
      <w:r w:rsidR="009C2A5B">
        <w:t>D</w:t>
      </w:r>
      <w:r w:rsidR="00FA74D5">
        <w:t>esign</w:t>
      </w:r>
      <w:r w:rsidR="009C2A5B">
        <w:t>ing</w:t>
      </w:r>
      <w:r w:rsidR="00FA74D5">
        <w:t xml:space="preserve"> when parts of our application </w:t>
      </w:r>
      <w:r w:rsidR="00D82DE8">
        <w:t xml:space="preserve">are </w:t>
      </w:r>
      <w:r w:rsidR="00FA74D5">
        <w:t xml:space="preserve">subject to </w:t>
      </w:r>
      <w:r w:rsidR="009C2A5B">
        <w:t xml:space="preserve">predictable </w:t>
      </w:r>
      <w:r w:rsidR="00FA74D5">
        <w:t>change?</w:t>
      </w:r>
    </w:p>
    <w:p w14:paraId="23E3333D" w14:textId="77777777" w:rsidR="00FA74D5" w:rsidRDefault="00FA74D5" w:rsidP="00B67227">
      <w:r>
        <w:t xml:space="preserve">Users must isolate the code subject to predictable change, via indirection. </w:t>
      </w:r>
    </w:p>
    <w:p w14:paraId="5E317DBB" w14:textId="6729273F" w:rsidR="00FA74D5" w:rsidRDefault="00FA74D5" w:rsidP="00B67227">
      <w:pPr>
        <w:pStyle w:val="ListParagraph"/>
        <w:numPr>
          <w:ilvl w:val="0"/>
          <w:numId w:val="35"/>
        </w:numPr>
      </w:pPr>
      <w:r>
        <w:t xml:space="preserve">All the configuration parameters were put into a single file, that is user generated AND project specific. </w:t>
      </w:r>
      <w:r w:rsidR="00B8791B">
        <w:t xml:space="preserve">The project space can be easily customized </w:t>
      </w:r>
      <w:r w:rsidR="00D7371B">
        <w:t>to fit a specific user’s needs</w:t>
      </w:r>
      <w:r w:rsidR="00B8791B">
        <w:t>.</w:t>
      </w:r>
      <w:r>
        <w:t xml:space="preserve"> </w:t>
      </w:r>
    </w:p>
    <w:p w14:paraId="4BDFF501" w14:textId="2000899B" w:rsidR="00575552" w:rsidRDefault="00575552" w:rsidP="00575552">
      <w:pPr>
        <w:pStyle w:val="Heading5"/>
        <w:spacing w:line="480" w:lineRule="auto"/>
      </w:pPr>
      <w:r>
        <w:lastRenderedPageBreak/>
        <w:t>Pure fabrication –</w:t>
      </w:r>
      <w:r w:rsidR="00D7371B">
        <w:t xml:space="preserve"> D</w:t>
      </w:r>
      <w:r>
        <w:t>esign</w:t>
      </w:r>
      <w:r w:rsidR="00D7371B">
        <w:t xml:space="preserve">ing to </w:t>
      </w:r>
      <w:r>
        <w:t xml:space="preserve">implement a method </w:t>
      </w:r>
      <w:r w:rsidR="000D04FA">
        <w:t xml:space="preserve">for which there is </w:t>
      </w:r>
      <w:r>
        <w:t>no proper class for it?</w:t>
      </w:r>
    </w:p>
    <w:p w14:paraId="69C6F240" w14:textId="3370165B" w:rsidR="00575552" w:rsidRDefault="00575552" w:rsidP="00575552">
      <w:r>
        <w:t>Create/fabricate the class for the method.</w:t>
      </w:r>
    </w:p>
    <w:p w14:paraId="10488354" w14:textId="77777777" w:rsidR="00575552" w:rsidRDefault="00575552" w:rsidP="00575552">
      <w:pPr>
        <w:pStyle w:val="ListParagraph"/>
        <w:numPr>
          <w:ilvl w:val="0"/>
          <w:numId w:val="28"/>
        </w:numPr>
      </w:pPr>
      <w:r>
        <w:t xml:space="preserve">Created </w:t>
      </w:r>
      <w:proofErr w:type="spellStart"/>
      <w:r>
        <w:t>py_startHERE</w:t>
      </w:r>
      <w:proofErr w:type="spellEnd"/>
      <w:r>
        <w:t xml:space="preserve"> module to provide user convenient functions to generate a workspace.</w:t>
      </w:r>
    </w:p>
    <w:p w14:paraId="48E2ED94" w14:textId="77777777" w:rsidR="00575552" w:rsidRDefault="00575552" w:rsidP="00575552">
      <w:pPr>
        <w:pStyle w:val="ListParagraph"/>
        <w:numPr>
          <w:ilvl w:val="0"/>
          <w:numId w:val="28"/>
        </w:numPr>
      </w:pPr>
      <w:r>
        <w:t xml:space="preserve">Created </w:t>
      </w:r>
      <w:proofErr w:type="spellStart"/>
      <w:r>
        <w:t>py_buildFILE</w:t>
      </w:r>
      <w:proofErr w:type="spellEnd"/>
      <w:r>
        <w:t xml:space="preserve"> module to provide user convenient functions to generate their pipeline.</w:t>
      </w:r>
    </w:p>
    <w:p w14:paraId="4D26A49E" w14:textId="77777777" w:rsidR="00B67227" w:rsidRDefault="00B67227" w:rsidP="00B67227">
      <w:pPr>
        <w:pStyle w:val="Heading5"/>
        <w:spacing w:line="480" w:lineRule="auto"/>
      </w:pPr>
      <w:r>
        <w:t>Low coupling</w:t>
      </w:r>
      <w:r w:rsidRPr="00417349">
        <w:t xml:space="preserve"> </w:t>
      </w:r>
      <w:r>
        <w:t>– In which class is it best to assign the responsibility?</w:t>
      </w:r>
    </w:p>
    <w:p w14:paraId="5E862846" w14:textId="7CF480BD" w:rsidR="00B67227" w:rsidRDefault="00B67227" w:rsidP="00B67227">
      <w:r>
        <w:t>Assign a responsibility so that the coupling remains low, limit</w:t>
      </w:r>
      <w:r w:rsidR="00E7659D">
        <w:t>ing the</w:t>
      </w:r>
      <w:r>
        <w:t xml:space="preserve"> number of new relationships.</w:t>
      </w:r>
    </w:p>
    <w:p w14:paraId="5BC3EE54" w14:textId="6E1668EA" w:rsidR="00B67227" w:rsidRDefault="00B67227" w:rsidP="00B67227">
      <w:pPr>
        <w:pStyle w:val="ListParagraph"/>
        <w:numPr>
          <w:ilvl w:val="0"/>
          <w:numId w:val="27"/>
        </w:numPr>
      </w:pPr>
      <w:r>
        <w:t>Ensure that ‘</w:t>
      </w:r>
      <w:proofErr w:type="spellStart"/>
      <w:r>
        <w:t>ruleorder</w:t>
      </w:r>
      <w:proofErr w:type="spellEnd"/>
      <w:r>
        <w:t>’ is used in the “_INCLUDE” file, as this will allow it to rely on existing coupling within the system. Ideally, ‘</w:t>
      </w:r>
      <w:proofErr w:type="spellStart"/>
      <w:r>
        <w:t>ruleorder</w:t>
      </w:r>
      <w:proofErr w:type="spellEnd"/>
      <w:r>
        <w:t>’ i</w:t>
      </w:r>
      <w:r w:rsidR="00913C68">
        <w:t>s ordering internal sub-modules, in doing so it does increase system coupling. System coupling is increased when using ‘</w:t>
      </w:r>
      <w:proofErr w:type="spellStart"/>
      <w:r w:rsidR="00913C68">
        <w:t>ruleorder</w:t>
      </w:r>
      <w:proofErr w:type="spellEnd"/>
      <w:r w:rsidR="00913C68">
        <w:t xml:space="preserve">’ to relate to external rules; </w:t>
      </w:r>
      <w:r>
        <w:t>this should be avoided where ever possible.</w:t>
      </w:r>
    </w:p>
    <w:p w14:paraId="358B0121" w14:textId="5BDE1F43" w:rsidR="00B67227" w:rsidRDefault="00B67227" w:rsidP="00B67227">
      <w:pPr>
        <w:pStyle w:val="ListParagraph"/>
        <w:numPr>
          <w:ilvl w:val="0"/>
          <w:numId w:val="27"/>
        </w:numPr>
      </w:pPr>
      <w:r>
        <w:t>buildPipe.py does not interact with individual submodules, it interacts with the supporting</w:t>
      </w:r>
      <w:r w:rsidR="00415E36">
        <w:t xml:space="preserve"> module specific python scripts to provide</w:t>
      </w:r>
      <w:r>
        <w:t xml:space="preserve"> the required variables for an entire module.</w:t>
      </w:r>
    </w:p>
    <w:p w14:paraId="28AE5B76" w14:textId="77777777" w:rsidR="00FA74D5" w:rsidRPr="00B3771B" w:rsidRDefault="00FA74D5" w:rsidP="00B67227">
      <w:pPr>
        <w:pStyle w:val="Heading5"/>
        <w:spacing w:line="480" w:lineRule="auto"/>
      </w:pPr>
      <w:r w:rsidRPr="00B3771B">
        <w:t>Information expert</w:t>
      </w:r>
      <w:r>
        <w:t xml:space="preserve"> – In which class is it best to assign the responsibility?</w:t>
      </w:r>
    </w:p>
    <w:p w14:paraId="43F77A56" w14:textId="77777777" w:rsidR="00FA74D5" w:rsidRDefault="00FA74D5" w:rsidP="00B67227">
      <w:r>
        <w:t xml:space="preserve">Ensure responsibilities are given to the object which knows the most about what is going on. </w:t>
      </w:r>
    </w:p>
    <w:p w14:paraId="081CFF20" w14:textId="192C6E60" w:rsidR="00FA74D5" w:rsidRDefault="00FA74D5" w:rsidP="00B67227">
      <w:pPr>
        <w:pStyle w:val="ListParagraph"/>
        <w:numPr>
          <w:ilvl w:val="0"/>
          <w:numId w:val="17"/>
        </w:numPr>
      </w:pPr>
      <w:r>
        <w:t xml:space="preserve">Module specific python supporting scripts are responsible for writing </w:t>
      </w:r>
      <w:r w:rsidR="00415E36">
        <w:t xml:space="preserve">all module specific information </w:t>
      </w:r>
      <w:r>
        <w:t xml:space="preserve">to the </w:t>
      </w:r>
      <w:r w:rsidR="00415E36">
        <w:t xml:space="preserve">Snakemake file, and the </w:t>
      </w:r>
      <w:r>
        <w:t>pipeline and cluster specific configuration files.</w:t>
      </w:r>
    </w:p>
    <w:p w14:paraId="5B7425D9" w14:textId="1B41E85A" w:rsidR="00FA74D5" w:rsidRDefault="00FA74D5" w:rsidP="00B67227">
      <w:pPr>
        <w:pStyle w:val="ListParagraph"/>
        <w:numPr>
          <w:ilvl w:val="0"/>
          <w:numId w:val="17"/>
        </w:numPr>
      </w:pPr>
      <w:r>
        <w:t xml:space="preserve">The Snakefile has access to all of the configuration variables (via </w:t>
      </w:r>
      <w:proofErr w:type="spellStart"/>
      <w:r>
        <w:t>configfile</w:t>
      </w:r>
      <w:proofErr w:type="spellEnd"/>
      <w:r>
        <w:t>) and all the rules (via include) of the system</w:t>
      </w:r>
      <w:r w:rsidR="00415E36">
        <w:t xml:space="preserve">, as such, </w:t>
      </w:r>
      <w:r>
        <w:t>it is responsible for determining the output generated by the pipeline</w:t>
      </w:r>
      <w:r w:rsidR="00415E36">
        <w:t>,</w:t>
      </w:r>
      <w:r>
        <w:t xml:space="preserve"> and which rules and configuration variables are </w:t>
      </w:r>
      <w:r w:rsidR="00415E36">
        <w:t xml:space="preserve">to be </w:t>
      </w:r>
      <w:r>
        <w:t>required.</w:t>
      </w:r>
    </w:p>
    <w:p w14:paraId="63B5F731" w14:textId="64A76578" w:rsidR="00FA74D5" w:rsidRDefault="00FA74D5" w:rsidP="00B67227">
      <w:pPr>
        <w:pStyle w:val="Heading5"/>
        <w:spacing w:line="480" w:lineRule="auto"/>
      </w:pPr>
      <w:r>
        <w:lastRenderedPageBreak/>
        <w:t xml:space="preserve">Polymorphism – </w:t>
      </w:r>
      <w:r w:rsidR="009C2A5B">
        <w:t>D</w:t>
      </w:r>
      <w:r>
        <w:t>esign</w:t>
      </w:r>
      <w:r w:rsidR="009C2A5B">
        <w:t>ing</w:t>
      </w:r>
      <w:r>
        <w:t xml:space="preserve"> when we have polymorphic methods?</w:t>
      </w:r>
    </w:p>
    <w:p w14:paraId="56D90E48" w14:textId="55473DDE" w:rsidR="00FA74D5" w:rsidRDefault="00FA74D5" w:rsidP="00B67227">
      <w:r>
        <w:t>Create a structure</w:t>
      </w:r>
      <w:r w:rsidR="00957FCD">
        <w:t>d guideline or template</w:t>
      </w:r>
      <w:r>
        <w:t>, have all classes follow this structure.</w:t>
      </w:r>
    </w:p>
    <w:p w14:paraId="6005C72E" w14:textId="57FEFC52" w:rsidR="00FA74D5" w:rsidRDefault="00FA74D5" w:rsidP="00B67227">
      <w:pPr>
        <w:pStyle w:val="ListParagraph"/>
        <w:numPr>
          <w:ilvl w:val="0"/>
          <w:numId w:val="35"/>
        </w:numPr>
      </w:pPr>
      <w:r>
        <w:t>By naming each module</w:t>
      </w:r>
      <w:r w:rsidR="00160346">
        <w:t>’</w:t>
      </w:r>
      <w:r>
        <w:t>s python helper function to be the exact same as the name of the module, we know we can access any module’s helper function, without stepping into the module to find it.</w:t>
      </w:r>
    </w:p>
    <w:p w14:paraId="32B018F7" w14:textId="77777777" w:rsidR="00B67227" w:rsidRDefault="00B67227" w:rsidP="00B67227">
      <w:pPr>
        <w:pStyle w:val="Heading5"/>
        <w:spacing w:line="480" w:lineRule="auto"/>
      </w:pPr>
      <w:r>
        <w:t>Controller –</w:t>
      </w:r>
      <w:r w:rsidRPr="00B3771B">
        <w:t xml:space="preserve"> </w:t>
      </w:r>
      <w:r>
        <w:t>How to de-couple the UI from the data layer?</w:t>
      </w:r>
    </w:p>
    <w:p w14:paraId="28BA8D41" w14:textId="77777777" w:rsidR="00B67227" w:rsidRDefault="00B67227" w:rsidP="00B67227">
      <w:r>
        <w:t>Create an intermediary class, which delegates the events from the UI.</w:t>
      </w:r>
    </w:p>
    <w:p w14:paraId="5271ECCF" w14:textId="649A8611" w:rsidR="00B67227" w:rsidRDefault="00B67227" w:rsidP="00B67227">
      <w:pPr>
        <w:pStyle w:val="ListParagraph"/>
        <w:numPr>
          <w:ilvl w:val="0"/>
          <w:numId w:val="18"/>
        </w:numPr>
      </w:pPr>
      <w:r>
        <w:t>Snakefile is the controller of the system. The system variables have been abstracted from it. System variables are all stored in pipeline (input/</w:t>
      </w:r>
      <w:proofErr w:type="spellStart"/>
      <w:r>
        <w:t>config.yaml</w:t>
      </w:r>
      <w:proofErr w:type="spellEnd"/>
      <w:r>
        <w:t>) and cluster (input/</w:t>
      </w:r>
      <w:proofErr w:type="spellStart"/>
      <w:r>
        <w:t>config.json</w:t>
      </w:r>
      <w:proofErr w:type="spellEnd"/>
      <w:r>
        <w:t>) specific configuration files.</w:t>
      </w:r>
    </w:p>
    <w:p w14:paraId="24F1F203" w14:textId="118E45B2" w:rsidR="00C14942" w:rsidRDefault="00C14942" w:rsidP="00B67227">
      <w:pPr>
        <w:pStyle w:val="Heading5"/>
        <w:spacing w:line="480" w:lineRule="auto"/>
      </w:pPr>
      <w:r>
        <w:t>Indirection</w:t>
      </w:r>
      <w:r w:rsidR="007A0BD9" w:rsidRPr="007A0BD9">
        <w:t xml:space="preserve"> </w:t>
      </w:r>
      <w:r w:rsidR="007A0BD9">
        <w:t>– How can portions of a system be decoupled?</w:t>
      </w:r>
    </w:p>
    <w:p w14:paraId="70DE361A" w14:textId="1553CC26" w:rsidR="00C14942" w:rsidRDefault="00C14942" w:rsidP="00B67227">
      <w:r>
        <w:t>Create an intermediary class, or layer of</w:t>
      </w:r>
      <w:r w:rsidR="00472095">
        <w:t xml:space="preserve"> classes, to provide separation, to decouple a system.</w:t>
      </w:r>
      <w:r>
        <w:t xml:space="preserve"> </w:t>
      </w:r>
    </w:p>
    <w:p w14:paraId="17CE7B8F" w14:textId="4F268D44" w:rsidR="00C14942" w:rsidRDefault="00C14942" w:rsidP="00B67227">
      <w:pPr>
        <w:pStyle w:val="ListParagraph"/>
        <w:numPr>
          <w:ilvl w:val="0"/>
          <w:numId w:val="26"/>
        </w:numPr>
      </w:pPr>
      <w:r>
        <w:t>Controllers: Delegators</w:t>
      </w:r>
    </w:p>
    <w:p w14:paraId="52621F24" w14:textId="2BF07511" w:rsidR="00B67227" w:rsidRDefault="00B67227" w:rsidP="00B67227">
      <w:pPr>
        <w:pStyle w:val="ListParagraph"/>
        <w:numPr>
          <w:ilvl w:val="1"/>
          <w:numId w:val="26"/>
        </w:numPr>
      </w:pPr>
      <w:r>
        <w:t>Snakefile indirectly intera</w:t>
      </w:r>
      <w:r w:rsidR="004F1909">
        <w:t>cts with</w:t>
      </w:r>
      <w:r w:rsidR="00B23A26">
        <w:t xml:space="preserve"> the</w:t>
      </w:r>
      <w:r w:rsidR="004F1909">
        <w:t xml:space="preserve"> sub-modules controller</w:t>
      </w:r>
      <w:r w:rsidR="00B23A26">
        <w:t>,</w:t>
      </w:r>
      <w:r w:rsidR="004F1909">
        <w:t xml:space="preserve"> which is an </w:t>
      </w:r>
      <w:r w:rsidR="00270DC8">
        <w:t>‘_INCLUDE’</w:t>
      </w:r>
      <w:r>
        <w:t xml:space="preserve"> file.</w:t>
      </w:r>
      <w:r w:rsidR="004F1909">
        <w:t xml:space="preserve"> The </w:t>
      </w:r>
      <w:r w:rsidR="00B23A26">
        <w:t xml:space="preserve">controller </w:t>
      </w:r>
      <w:r w:rsidR="004F1909">
        <w:t>is responsible for determining which sub-modules are included.</w:t>
      </w:r>
    </w:p>
    <w:p w14:paraId="7CEAF6A4" w14:textId="77777777" w:rsidR="00B67227" w:rsidRDefault="00C14942" w:rsidP="00B67227">
      <w:pPr>
        <w:pStyle w:val="ListParagraph"/>
        <w:numPr>
          <w:ilvl w:val="0"/>
          <w:numId w:val="26"/>
        </w:numPr>
      </w:pPr>
      <w:r>
        <w:t>Adaptors: Translators</w:t>
      </w:r>
    </w:p>
    <w:p w14:paraId="5A047BEA" w14:textId="46C1938E" w:rsidR="00E832B3" w:rsidRPr="00D7371B" w:rsidRDefault="00472095" w:rsidP="00D7371B">
      <w:pPr>
        <w:pStyle w:val="ListParagraph"/>
        <w:numPr>
          <w:ilvl w:val="1"/>
          <w:numId w:val="26"/>
        </w:numPr>
      </w:pPr>
      <w:r>
        <w:t>buildPIPE.py indirectly interact</w:t>
      </w:r>
      <w:r w:rsidR="00B23A26">
        <w:t>s</w:t>
      </w:r>
      <w:r>
        <w:t xml:space="preserve"> with sub-modules</w:t>
      </w:r>
      <w:r w:rsidR="00B23A26">
        <w:t>’</w:t>
      </w:r>
      <w:r w:rsidR="00B6745B">
        <w:t xml:space="preserve"> translators</w:t>
      </w:r>
      <w:r w:rsidR="00B23A26">
        <w:t>,</w:t>
      </w:r>
      <w:r w:rsidR="004F1909">
        <w:t xml:space="preserve"> which are the </w:t>
      </w:r>
      <w:r w:rsidR="00270DC8">
        <w:t>‘.</w:t>
      </w:r>
      <w:proofErr w:type="spellStart"/>
      <w:r w:rsidR="00270DC8">
        <w:t>py</w:t>
      </w:r>
      <w:proofErr w:type="spellEnd"/>
      <w:r w:rsidR="00270DC8">
        <w:t>’</w:t>
      </w:r>
      <w:r>
        <w:t xml:space="preserve"> file</w:t>
      </w:r>
      <w:r w:rsidR="004F1909">
        <w:t>s</w:t>
      </w:r>
      <w:r>
        <w:t>.</w:t>
      </w:r>
      <w:r w:rsidR="00B6745B">
        <w:t xml:space="preserve"> The module specific translators</w:t>
      </w:r>
      <w:r w:rsidR="004F1909">
        <w:t xml:space="preserve"> provide a means for all sub-modules </w:t>
      </w:r>
      <w:r w:rsidR="00C86176">
        <w:t xml:space="preserve">to write </w:t>
      </w:r>
      <w:r w:rsidR="004F1909">
        <w:t>their required information to the YAML, a JSON, and Snakemake file</w:t>
      </w:r>
      <w:r w:rsidR="00B6745B">
        <w:t>.</w:t>
      </w:r>
    </w:p>
    <w:p w14:paraId="5956E394" w14:textId="7D1F36CC" w:rsidR="00650A9A" w:rsidRDefault="00650A9A" w:rsidP="00650A9A">
      <w:pPr>
        <w:pStyle w:val="Heading3"/>
      </w:pPr>
      <w:bookmarkStart w:id="21" w:name="_Toc491969529"/>
      <w:r>
        <w:lastRenderedPageBreak/>
        <w:t xml:space="preserve">Patterns </w:t>
      </w:r>
      <w:sdt>
        <w:sdtPr>
          <w:id w:val="-1233612624"/>
          <w:citation/>
        </w:sdtPr>
        <w:sdtEndPr/>
        <w:sdtContent>
          <w:r>
            <w:fldChar w:fldCharType="begin"/>
          </w:r>
          <w:r>
            <w:rPr>
              <w:lang w:val="en-US"/>
            </w:rPr>
            <w:instrText xml:space="preserve"> CITATION Gam95 \l 1033 </w:instrText>
          </w:r>
          <w:r>
            <w:fldChar w:fldCharType="separate"/>
          </w:r>
          <w:r w:rsidR="00925C26">
            <w:rPr>
              <w:noProof/>
              <w:lang w:val="en-US"/>
            </w:rPr>
            <w:t>(Gamma, 1995)</w:t>
          </w:r>
          <w:r>
            <w:fldChar w:fldCharType="end"/>
          </w:r>
        </w:sdtContent>
      </w:sdt>
      <w:bookmarkEnd w:id="21"/>
    </w:p>
    <w:p w14:paraId="11793D4E" w14:textId="18C5095A" w:rsidR="00B67227" w:rsidRDefault="00B67227" w:rsidP="00B67227">
      <w:pPr>
        <w:pStyle w:val="Heading5"/>
        <w:spacing w:line="480" w:lineRule="auto"/>
      </w:pPr>
      <w:r>
        <w:t>Abstract Factory</w:t>
      </w:r>
    </w:p>
    <w:p w14:paraId="42A0DC24" w14:textId="2F8F18A0" w:rsidR="00FA74D5" w:rsidRDefault="002416DA" w:rsidP="00B67227">
      <w:r>
        <w:t xml:space="preserve">Provide an interface for creating families of related objects without </w:t>
      </w:r>
      <w:r w:rsidR="00B67227">
        <w:t>specifying</w:t>
      </w:r>
      <w:r>
        <w:t xml:space="preserve"> concrete classes.</w:t>
      </w:r>
    </w:p>
    <w:p w14:paraId="1FB07FD4" w14:textId="6376A423" w:rsidR="00B67227" w:rsidRDefault="00C328EF" w:rsidP="00B67227">
      <w:pPr>
        <w:pStyle w:val="ListParagraph"/>
        <w:numPr>
          <w:ilvl w:val="0"/>
          <w:numId w:val="18"/>
        </w:numPr>
      </w:pPr>
      <w:r>
        <w:t>All Snakemake modules are supported by all the python</w:t>
      </w:r>
      <w:r w:rsidR="00E832B3">
        <w:t xml:space="preserve"> </w:t>
      </w:r>
      <w:r w:rsidR="0065215B">
        <w:t>modules</w:t>
      </w:r>
      <w:r w:rsidR="00E832B3">
        <w:t>.</w:t>
      </w:r>
    </w:p>
    <w:p w14:paraId="367FD2F1" w14:textId="55DE55DF" w:rsidR="00B67227" w:rsidRDefault="00FA74D5" w:rsidP="00B67227">
      <w:pPr>
        <w:pStyle w:val="Heading5"/>
        <w:spacing w:line="480" w:lineRule="auto"/>
      </w:pPr>
      <w:r>
        <w:t>The Bu</w:t>
      </w:r>
      <w:r w:rsidR="0065215B">
        <w:t>ilder</w:t>
      </w:r>
    </w:p>
    <w:p w14:paraId="2A3D08AE" w14:textId="4D91374F" w:rsidR="002416DA" w:rsidRDefault="00FA74D5" w:rsidP="00B67227">
      <w:r>
        <w:t>A</w:t>
      </w:r>
      <w:r w:rsidR="002416DA">
        <w:t xml:space="preserve">bstract the construction </w:t>
      </w:r>
      <w:r w:rsidR="0065215B">
        <w:t xml:space="preserve">of a </w:t>
      </w:r>
      <w:r w:rsidR="002416DA">
        <w:t xml:space="preserve">complex object from its representation, so the same construction process can create different representations. </w:t>
      </w:r>
    </w:p>
    <w:p w14:paraId="389F794E" w14:textId="7AB2F0A6" w:rsidR="00B67227" w:rsidRDefault="00B67227" w:rsidP="00B67227">
      <w:pPr>
        <w:pStyle w:val="ListParagraph"/>
        <w:numPr>
          <w:ilvl w:val="0"/>
          <w:numId w:val="36"/>
        </w:numPr>
      </w:pPr>
      <w:r>
        <w:t xml:space="preserve">The same python supporting template </w:t>
      </w:r>
      <w:r w:rsidR="0065215B">
        <w:t xml:space="preserve">script </w:t>
      </w:r>
      <w:r>
        <w:t>is used by every sub-module to automate the writing to the YAML, JSON, and Snakefile.</w:t>
      </w:r>
    </w:p>
    <w:p w14:paraId="7940C783" w14:textId="249A7B08" w:rsidR="00B67227" w:rsidRDefault="00DC5F88" w:rsidP="00B67227">
      <w:pPr>
        <w:pStyle w:val="ListParagraph"/>
        <w:numPr>
          <w:ilvl w:val="0"/>
          <w:numId w:val="36"/>
        </w:numPr>
      </w:pPr>
      <w:proofErr w:type="spellStart"/>
      <w:r>
        <w:t>py_</w:t>
      </w:r>
      <w:r w:rsidR="00B67227">
        <w:t>startHERE</w:t>
      </w:r>
      <w:proofErr w:type="spellEnd"/>
      <w:r w:rsidR="00B67227">
        <w:t xml:space="preserve"> and </w:t>
      </w:r>
      <w:proofErr w:type="spellStart"/>
      <w:r>
        <w:t>py_</w:t>
      </w:r>
      <w:r w:rsidR="00B67227">
        <w:t>build</w:t>
      </w:r>
      <w:r w:rsidR="0065215B">
        <w:t>FILE</w:t>
      </w:r>
      <w:proofErr w:type="spellEnd"/>
      <w:r w:rsidR="0065215B">
        <w:t xml:space="preserve"> modules will be used to create every </w:t>
      </w:r>
      <w:r w:rsidR="00B67227">
        <w:t>user</w:t>
      </w:r>
      <w:r w:rsidR="0065215B">
        <w:t>’</w:t>
      </w:r>
      <w:r w:rsidR="00B67227">
        <w:t>s workspace.</w:t>
      </w:r>
    </w:p>
    <w:p w14:paraId="39267346" w14:textId="661E4D8B" w:rsidR="00B67227" w:rsidRDefault="00B67227" w:rsidP="00B67227">
      <w:pPr>
        <w:pStyle w:val="Heading5"/>
        <w:spacing w:line="480" w:lineRule="auto"/>
      </w:pPr>
      <w:r>
        <w:t>Flyweight</w:t>
      </w:r>
    </w:p>
    <w:p w14:paraId="257BC69B" w14:textId="77777777" w:rsidR="00B67227" w:rsidRDefault="00B67227" w:rsidP="00B67227">
      <w:r>
        <w:t>U</w:t>
      </w:r>
      <w:r w:rsidR="00CA6519">
        <w:t>se</w:t>
      </w:r>
      <w:r w:rsidR="00CA6519" w:rsidRPr="00CA6519">
        <w:t xml:space="preserve"> sharing to support large numbers of objects efficiently</w:t>
      </w:r>
    </w:p>
    <w:p w14:paraId="5D2E252B" w14:textId="61BB425C" w:rsidR="00767B10" w:rsidRDefault="00CA6519" w:rsidP="00B67227">
      <w:pPr>
        <w:pStyle w:val="ListParagraph"/>
        <w:numPr>
          <w:ilvl w:val="0"/>
          <w:numId w:val="36"/>
        </w:numPr>
      </w:pPr>
      <w:r>
        <w:t>By making the modules generic and under a single repository, all users in the code base are able to</w:t>
      </w:r>
      <w:r w:rsidR="0065215B">
        <w:t xml:space="preserve"> execute (</w:t>
      </w:r>
      <w:r>
        <w:t>instantiate</w:t>
      </w:r>
      <w:r w:rsidR="0065215B">
        <w:t>)</w:t>
      </w:r>
      <w:r>
        <w:t xml:space="preserve"> as many </w:t>
      </w:r>
      <w:r w:rsidR="0065215B">
        <w:t xml:space="preserve">instances </w:t>
      </w:r>
      <w:r>
        <w:t>of the rule as they desire.</w:t>
      </w:r>
    </w:p>
    <w:p w14:paraId="47A5FBE5" w14:textId="77777777" w:rsidR="00B67227" w:rsidRDefault="00767B10" w:rsidP="00B67227">
      <w:pPr>
        <w:pStyle w:val="Heading5"/>
        <w:spacing w:line="480" w:lineRule="auto"/>
      </w:pPr>
      <w:r>
        <w:t>M</w:t>
      </w:r>
      <w:r w:rsidR="00B67227">
        <w:t>ediator</w:t>
      </w:r>
    </w:p>
    <w:p w14:paraId="291A135D" w14:textId="0D4D69E8" w:rsidR="00767B10" w:rsidRDefault="00B67227" w:rsidP="00B67227">
      <w:r>
        <w:t>D</w:t>
      </w:r>
      <w:r w:rsidR="00767B10">
        <w:t>efines an object that controls how a set of objects interact. Loose coupling between colleague objects is achieved by having colleagues communicate with the Mediator, rather than one another</w:t>
      </w:r>
    </w:p>
    <w:p w14:paraId="0D1D6965" w14:textId="130B7885" w:rsidR="002E4807" w:rsidRDefault="00767B10" w:rsidP="00B67227">
      <w:pPr>
        <w:pStyle w:val="ListParagraph"/>
        <w:numPr>
          <w:ilvl w:val="0"/>
          <w:numId w:val="30"/>
        </w:numPr>
      </w:pPr>
      <w:r>
        <w:t xml:space="preserve">The “_INCLDUE” files act as mediators, they </w:t>
      </w:r>
      <w:r w:rsidR="00960DF2">
        <w:t xml:space="preserve">control how the set of underlying </w:t>
      </w:r>
      <w:r w:rsidR="0065215B">
        <w:t>sub-</w:t>
      </w:r>
      <w:r w:rsidR="00960DF2">
        <w:t>modules interact.</w:t>
      </w:r>
      <w:r w:rsidR="002E4807">
        <w:t xml:space="preserve"> Changes in constraints are localized to a single place</w:t>
      </w:r>
      <w:r w:rsidR="0065215B">
        <w:t xml:space="preserve"> for easier maintenance</w:t>
      </w:r>
      <w:r w:rsidR="002E4807">
        <w:t>.</w:t>
      </w:r>
    </w:p>
    <w:p w14:paraId="6DE4AE70" w14:textId="1BC6D19A" w:rsidR="00B67227" w:rsidRDefault="002E4807" w:rsidP="00B67227">
      <w:pPr>
        <w:pStyle w:val="Heading5"/>
        <w:spacing w:line="480" w:lineRule="auto"/>
      </w:pPr>
      <w:proofErr w:type="spellStart"/>
      <w:r>
        <w:lastRenderedPageBreak/>
        <w:t>Momento</w:t>
      </w:r>
      <w:proofErr w:type="spellEnd"/>
      <w:r>
        <w:t xml:space="preserve"> </w:t>
      </w:r>
    </w:p>
    <w:p w14:paraId="174CFC6D" w14:textId="56472C87" w:rsidR="002E4807" w:rsidRDefault="00E832B3" w:rsidP="00B67227">
      <w:r>
        <w:t>C</w:t>
      </w:r>
      <w:r w:rsidR="002E4807">
        <w:t>aptures and externalizes an object’s internal state, so the object can be restored to that state later.</w:t>
      </w:r>
    </w:p>
    <w:p w14:paraId="31F29357" w14:textId="1F1072C0" w:rsidR="002E4807" w:rsidRDefault="002E4807" w:rsidP="00E832B3">
      <w:pPr>
        <w:pStyle w:val="ListParagraph"/>
        <w:numPr>
          <w:ilvl w:val="0"/>
          <w:numId w:val="30"/>
        </w:numPr>
      </w:pPr>
      <w:r>
        <w:t>The logging of the shell call prior to its execution.</w:t>
      </w:r>
    </w:p>
    <w:p w14:paraId="229FBAFB" w14:textId="1C600449" w:rsidR="003873C4" w:rsidRDefault="00E825CE" w:rsidP="00E832B3">
      <w:pPr>
        <w:pStyle w:val="ListParagraph"/>
        <w:numPr>
          <w:ilvl w:val="0"/>
          <w:numId w:val="30"/>
        </w:numPr>
      </w:pPr>
      <w:r>
        <w:t xml:space="preserve">All configuration variables are stored in and read from file. </w:t>
      </w:r>
    </w:p>
    <w:p w14:paraId="2A9132D2" w14:textId="2EC82884" w:rsidR="00E825CE" w:rsidRDefault="00E825CE" w:rsidP="00E832B3">
      <w:pPr>
        <w:pStyle w:val="ListParagraph"/>
        <w:numPr>
          <w:ilvl w:val="0"/>
          <w:numId w:val="30"/>
        </w:numPr>
      </w:pPr>
      <w:r>
        <w:t>Snakemake provides execution tracking and error recovery to allow for the continuation, or restarting of a pipeline from the step which was last successfully completed.</w:t>
      </w:r>
    </w:p>
    <w:p w14:paraId="3563B89E" w14:textId="1DCD6F72" w:rsidR="00B67227" w:rsidRDefault="003873C4" w:rsidP="00B67227">
      <w:pPr>
        <w:pStyle w:val="Heading5"/>
        <w:spacing w:line="480" w:lineRule="auto"/>
      </w:pPr>
      <w:r>
        <w:t>Observer</w:t>
      </w:r>
    </w:p>
    <w:p w14:paraId="0EFFE0D6" w14:textId="5843DDCB" w:rsidR="003873C4" w:rsidRDefault="00E832B3" w:rsidP="00B67227">
      <w:r>
        <w:t>D</w:t>
      </w:r>
      <w:r w:rsidR="003873C4">
        <w:t>efines a one to many relationship, so that when one object changes state, the others are notified and updated automatically</w:t>
      </w:r>
      <w:r>
        <w:t>.</w:t>
      </w:r>
    </w:p>
    <w:p w14:paraId="5753F3DA" w14:textId="516E9215" w:rsidR="00894AA4" w:rsidRDefault="003873C4" w:rsidP="00E832B3">
      <w:pPr>
        <w:pStyle w:val="ListParagraph"/>
        <w:numPr>
          <w:ilvl w:val="0"/>
          <w:numId w:val="31"/>
        </w:numPr>
      </w:pPr>
      <w:r>
        <w:t>This service is being provided by Snakemake. If an upstream file is modified, everything downstream will be automatically reprocessed.</w:t>
      </w:r>
    </w:p>
    <w:p w14:paraId="6D3921F5" w14:textId="3055B2B5" w:rsidR="00B67227" w:rsidRDefault="00894AA4" w:rsidP="00B67227">
      <w:pPr>
        <w:pStyle w:val="Heading5"/>
        <w:spacing w:line="480" w:lineRule="auto"/>
      </w:pPr>
      <w:r>
        <w:t xml:space="preserve">State </w:t>
      </w:r>
    </w:p>
    <w:p w14:paraId="54DC8367" w14:textId="3EA0A9DC" w:rsidR="003873C4" w:rsidRDefault="00E832B3" w:rsidP="00B67227">
      <w:r>
        <w:t>P</w:t>
      </w:r>
      <w:r w:rsidR="00894AA4">
        <w:t>attern allows an object to change its behavior when its internal state changes</w:t>
      </w:r>
      <w:r>
        <w:t>.</w:t>
      </w:r>
    </w:p>
    <w:p w14:paraId="4ABEE5E2" w14:textId="3C80A648" w:rsidR="00894AA4" w:rsidRDefault="00894AA4" w:rsidP="00B67227">
      <w:pPr>
        <w:pStyle w:val="ListParagraph"/>
        <w:numPr>
          <w:ilvl w:val="0"/>
          <w:numId w:val="31"/>
        </w:numPr>
      </w:pPr>
      <w:r>
        <w:t xml:space="preserve">Any combination of modules can be requested from </w:t>
      </w:r>
      <w:proofErr w:type="spellStart"/>
      <w:r w:rsidR="00DC5F88">
        <w:t>py_</w:t>
      </w:r>
      <w:r>
        <w:t>startHERE</w:t>
      </w:r>
      <w:proofErr w:type="spellEnd"/>
      <w:r>
        <w:t xml:space="preserve"> and </w:t>
      </w:r>
      <w:proofErr w:type="spellStart"/>
      <w:r w:rsidR="00DC5F88">
        <w:t>py_</w:t>
      </w:r>
      <w:r>
        <w:t>build</w:t>
      </w:r>
      <w:r w:rsidR="00DC5F88">
        <w:t>FILE</w:t>
      </w:r>
      <w:proofErr w:type="spellEnd"/>
      <w:r>
        <w:t>.</w:t>
      </w:r>
    </w:p>
    <w:p w14:paraId="248A840F" w14:textId="77777777" w:rsidR="009C2A5B" w:rsidRDefault="00894AA4" w:rsidP="009C2A5B">
      <w:pPr>
        <w:pStyle w:val="ListParagraph"/>
        <w:numPr>
          <w:ilvl w:val="0"/>
          <w:numId w:val="31"/>
        </w:numPr>
      </w:pPr>
      <w:proofErr w:type="spellStart"/>
      <w:r>
        <w:t>Snakemake’s</w:t>
      </w:r>
      <w:proofErr w:type="spellEnd"/>
      <w:r>
        <w:t xml:space="preserve"> Snake</w:t>
      </w:r>
      <w:r w:rsidR="00400607">
        <w:t>file can accept any</w:t>
      </w:r>
      <w:r>
        <w:t xml:space="preserve"> submodule specific output request.</w:t>
      </w:r>
    </w:p>
    <w:p w14:paraId="0A75DECA" w14:textId="45A6E0FF" w:rsidR="009C2A5B" w:rsidRDefault="009C2A5B" w:rsidP="009C2A5B">
      <w:pPr>
        <w:pStyle w:val="ListParagraph"/>
        <w:numPr>
          <w:ilvl w:val="0"/>
          <w:numId w:val="31"/>
        </w:numPr>
      </w:pPr>
      <w:r>
        <w:t>Upon system failure, incomplete files are deleted upon exit.</w:t>
      </w:r>
    </w:p>
    <w:p w14:paraId="7972BA66" w14:textId="37B2139B" w:rsidR="00650A9A" w:rsidRDefault="009C2A5B" w:rsidP="009C2A5B">
      <w:pPr>
        <w:pStyle w:val="ListParagraph"/>
        <w:numPr>
          <w:ilvl w:val="0"/>
          <w:numId w:val="31"/>
        </w:numPr>
      </w:pPr>
      <w:r>
        <w:t>Able to recovery from failure by starting from the last successfully processed file.</w:t>
      </w:r>
      <w:r>
        <w:br/>
      </w:r>
    </w:p>
    <w:p w14:paraId="4165DAF5" w14:textId="260D99B2" w:rsidR="00650A9A" w:rsidRDefault="00650A9A" w:rsidP="00650A9A">
      <w:pPr>
        <w:pStyle w:val="Heading3"/>
      </w:pPr>
      <w:bookmarkStart w:id="22" w:name="_Toc491969530"/>
      <w:r>
        <w:lastRenderedPageBreak/>
        <w:t xml:space="preserve">Recommendations </w:t>
      </w:r>
      <w:sdt>
        <w:sdtPr>
          <w:id w:val="1132757049"/>
          <w:citation/>
        </w:sdtPr>
        <w:sdtEndPr/>
        <w:sdtContent>
          <w:r>
            <w:fldChar w:fldCharType="begin"/>
          </w:r>
          <w:r>
            <w:rPr>
              <w:lang w:val="en-US"/>
            </w:rPr>
            <w:instrText xml:space="preserve"> CITATION Kan17 \l 1033 </w:instrText>
          </w:r>
          <w:r>
            <w:fldChar w:fldCharType="separate"/>
          </w:r>
          <w:r w:rsidR="00925C26">
            <w:rPr>
              <w:noProof/>
              <w:lang w:val="en-US"/>
            </w:rPr>
            <w:t>(Kanwal, Khan, Lonie, &amp; Sinnott, 2017)</w:t>
          </w:r>
          <w:r>
            <w:fldChar w:fldCharType="end"/>
          </w:r>
        </w:sdtContent>
      </w:sdt>
      <w:bookmarkEnd w:id="22"/>
    </w:p>
    <w:p w14:paraId="01EF05EF" w14:textId="12BD39A2" w:rsidR="004867D0" w:rsidRDefault="00400607" w:rsidP="004867D0">
      <w:r>
        <w:t xml:space="preserve">Notably, </w:t>
      </w:r>
      <w:r w:rsidR="00FC4BA6">
        <w:t xml:space="preserve">from the recommendations previously listed by </w:t>
      </w:r>
      <w:sdt>
        <w:sdtPr>
          <w:id w:val="-544297401"/>
          <w:citation/>
        </w:sdtPr>
        <w:sdtEndPr/>
        <w:sdtContent>
          <w:r w:rsidR="00FC4BA6">
            <w:fldChar w:fldCharType="begin"/>
          </w:r>
          <w:r w:rsidR="00FC4BA6">
            <w:rPr>
              <w:lang w:val="en-US"/>
            </w:rPr>
            <w:instrText xml:space="preserve"> CITATION Kan17 \l 1033 </w:instrText>
          </w:r>
          <w:r w:rsidR="00FC4BA6">
            <w:fldChar w:fldCharType="separate"/>
          </w:r>
          <w:r w:rsidR="00925C26">
            <w:rPr>
              <w:noProof/>
              <w:lang w:val="en-US"/>
            </w:rPr>
            <w:t>(Kanwal, Khan, Lonie, &amp; Sinnott, 2017)</w:t>
          </w:r>
          <w:r w:rsidR="00FC4BA6">
            <w:fldChar w:fldCharType="end"/>
          </w:r>
        </w:sdtContent>
      </w:sdt>
      <w:r w:rsidR="00FC4BA6">
        <w:t xml:space="preserve">, </w:t>
      </w:r>
      <w:r>
        <w:t xml:space="preserve">the first </w:t>
      </w:r>
      <w:r w:rsidR="004867D0">
        <w:t xml:space="preserve">coincides with the design pattern of protected variation. By isolating the hard-coding </w:t>
      </w:r>
      <w:r w:rsidR="00FC4BA6">
        <w:t xml:space="preserve">of </w:t>
      </w:r>
      <w:r w:rsidR="004867D0">
        <w:t xml:space="preserve">absolute paths for genomic references, software binaries, and other configuration variables, we </w:t>
      </w:r>
      <w:r w:rsidR="00FC4BA6">
        <w:t xml:space="preserve">are </w:t>
      </w:r>
      <w:r w:rsidR="004867D0">
        <w:t>better able to customiz</w:t>
      </w:r>
      <w:r w:rsidR="00FC4BA6">
        <w:t>e the behaviour of our pipeline as the changes we make will all be in a single file.</w:t>
      </w:r>
    </w:p>
    <w:p w14:paraId="7044358F" w14:textId="50E01541" w:rsidR="004867D0" w:rsidRDefault="004867D0" w:rsidP="00D92DFE">
      <w:r>
        <w:t xml:space="preserve">The second recommendation involved the visualization of the pipeline, in a graphical </w:t>
      </w:r>
      <w:r w:rsidR="00D92DFE">
        <w:t>image format,</w:t>
      </w:r>
      <w:r>
        <w:t xml:space="preserve"> as to increase user </w:t>
      </w:r>
      <w:r w:rsidR="001F75A1">
        <w:t>understanding and digestion</w:t>
      </w:r>
      <w:r>
        <w:t xml:space="preserve"> of the pipeline. The lang</w:t>
      </w:r>
      <w:r w:rsidR="00D92DFE">
        <w:t>uage of Snakemake is able seamlessly</w:t>
      </w:r>
      <w:r>
        <w:t xml:space="preserve"> provide this, as it is already a </w:t>
      </w:r>
      <w:r w:rsidR="00D92DFE">
        <w:t>constituent</w:t>
      </w:r>
      <w:r>
        <w:t xml:space="preserve"> component with the process of determining the pipeline’s dependency structure. </w:t>
      </w:r>
      <w:r w:rsidR="001F75A1">
        <w:t>The visualization of a pipeline is made possible by piping the pipeline’s dependency log into a program capable of visualizing it</w:t>
      </w:r>
      <w:r w:rsidR="00276A2C">
        <w:t xml:space="preserve"> as a DAG</w:t>
      </w:r>
      <w:r w:rsidR="001F75A1">
        <w:t xml:space="preserve"> </w:t>
      </w:r>
      <w:sdt>
        <w:sdtPr>
          <w:id w:val="1064383509"/>
          <w:citation/>
        </w:sdtPr>
        <w:sdtEndPr/>
        <w:sdtContent>
          <w:r w:rsidR="001F75A1">
            <w:fldChar w:fldCharType="begin"/>
          </w:r>
          <w:r w:rsidR="001F75A1">
            <w:rPr>
              <w:lang w:val="en-US"/>
            </w:rPr>
            <w:instrText xml:space="preserve"> CITATION Gan00 \l 1033 </w:instrText>
          </w:r>
          <w:r w:rsidR="001F75A1">
            <w:fldChar w:fldCharType="separate"/>
          </w:r>
          <w:r w:rsidR="00925C26">
            <w:rPr>
              <w:noProof/>
              <w:lang w:val="en-US"/>
            </w:rPr>
            <w:t>(Gansner &amp; North, 2000)</w:t>
          </w:r>
          <w:r w:rsidR="001F75A1">
            <w:fldChar w:fldCharType="end"/>
          </w:r>
        </w:sdtContent>
      </w:sdt>
      <w:r w:rsidR="001F75A1">
        <w:t>.</w:t>
      </w:r>
    </w:p>
    <w:p w14:paraId="4867B1DC" w14:textId="26A9AEFD" w:rsidR="0036521B" w:rsidRDefault="00D92DFE" w:rsidP="00D92DFE">
      <w:r>
        <w:t xml:space="preserve">The third recommendation </w:t>
      </w:r>
      <w:r w:rsidR="00AC7FF2">
        <w:t>relates</w:t>
      </w:r>
      <w:r>
        <w:t xml:space="preserve"> to reproducibility and transparency, it suggests that users make their entire system, and it’s supporting components </w:t>
      </w:r>
      <w:r w:rsidR="00DC5F88">
        <w:t>publicly</w:t>
      </w:r>
      <w:r w:rsidR="0036521B">
        <w:t xml:space="preserve"> available. Typically, this can be done by hosting the code base on a public repository; however, Snakemake provides support beyond this in two ways. </w:t>
      </w:r>
    </w:p>
    <w:p w14:paraId="35689691" w14:textId="2F661250" w:rsidR="0036521B" w:rsidRDefault="0036521B" w:rsidP="0036521B">
      <w:pPr>
        <w:pStyle w:val="ListParagraph"/>
        <w:numPr>
          <w:ilvl w:val="0"/>
          <w:numId w:val="37"/>
        </w:numPr>
      </w:pPr>
      <w:r>
        <w:t>S</w:t>
      </w:r>
      <w:r w:rsidR="00D92DFE">
        <w:t xml:space="preserve">upport of the environment management tool </w:t>
      </w:r>
      <w:proofErr w:type="spellStart"/>
      <w:r w:rsidR="00D92DFE" w:rsidRPr="00DC5F88">
        <w:rPr>
          <w:i/>
        </w:rPr>
        <w:t>conda</w:t>
      </w:r>
      <w:proofErr w:type="spellEnd"/>
      <w:r>
        <w:t xml:space="preserve"> </w:t>
      </w:r>
      <w:sdt>
        <w:sdtPr>
          <w:id w:val="-308488693"/>
          <w:citation/>
        </w:sdtPr>
        <w:sdtEndPr/>
        <w:sdtContent>
          <w:r>
            <w:fldChar w:fldCharType="begin"/>
          </w:r>
          <w:r w:rsidRPr="0036521B">
            <w:rPr>
              <w:lang w:val="en-US"/>
            </w:rPr>
            <w:instrText xml:space="preserve"> CITATION Con171 \l 1033 </w:instrText>
          </w:r>
          <w:r>
            <w:fldChar w:fldCharType="separate"/>
          </w:r>
          <w:r w:rsidR="00925C26">
            <w:rPr>
              <w:noProof/>
              <w:lang w:val="en-US"/>
            </w:rPr>
            <w:t>(Continuum Analytics, Inc, 2017)</w:t>
          </w:r>
          <w:r>
            <w:fldChar w:fldCharType="end"/>
          </w:r>
        </w:sdtContent>
      </w:sdt>
      <w:r>
        <w:t xml:space="preserve">. </w:t>
      </w:r>
    </w:p>
    <w:p w14:paraId="6CE30666" w14:textId="5078F78D" w:rsidR="00D92DFE" w:rsidRDefault="0036521B" w:rsidP="0036521B">
      <w:pPr>
        <w:pStyle w:val="ListParagraph"/>
        <w:numPr>
          <w:ilvl w:val="0"/>
          <w:numId w:val="37"/>
        </w:numPr>
      </w:pPr>
      <w:r>
        <w:t xml:space="preserve">The ability to </w:t>
      </w:r>
      <w:proofErr w:type="spellStart"/>
      <w:r>
        <w:t>tarball</w:t>
      </w:r>
      <w:proofErr w:type="spellEnd"/>
      <w:r>
        <w:t xml:space="preserve"> the entire pipeline system for the purpose of compression during transportation via: “</w:t>
      </w:r>
      <w:proofErr w:type="spellStart"/>
      <w:r w:rsidRPr="0036521B">
        <w:t>snakemake</w:t>
      </w:r>
      <w:proofErr w:type="spellEnd"/>
      <w:r w:rsidRPr="0036521B">
        <w:t xml:space="preserve"> --archive my-workflow.tar.gz</w:t>
      </w:r>
      <w:r>
        <w:t xml:space="preserve">”. </w:t>
      </w:r>
    </w:p>
    <w:p w14:paraId="1C393B97" w14:textId="1217DF8B" w:rsidR="0036521B" w:rsidRDefault="0036521B" w:rsidP="00D92DFE">
      <w:r>
        <w:t xml:space="preserve">The last recommendation is that the intended audience be supported with proper documentation and community support. This is essential for any system that is to be expanded, users must be able to understand the existing code base and they need to be provided support in new areas. </w:t>
      </w:r>
      <w:r w:rsidR="00884837">
        <w:t xml:space="preserve">The Snakemake system has been extensively documented to provide a README documentation file for </w:t>
      </w:r>
      <w:r w:rsidR="00884837">
        <w:lastRenderedPageBreak/>
        <w:t>each sub-module. In addition, vignettes were produced to document the creation of pipelines and modules, such that the system can be readily expanded in the future.</w:t>
      </w:r>
    </w:p>
    <w:p w14:paraId="5DFC74C3" w14:textId="3918509B" w:rsidR="00650A9A" w:rsidRDefault="00650A9A" w:rsidP="00650A9A">
      <w:pPr>
        <w:pStyle w:val="Heading3"/>
      </w:pPr>
      <w:bookmarkStart w:id="23" w:name="_Toc491969531"/>
      <w:r>
        <w:t>Personal Considerations</w:t>
      </w:r>
      <w:bookmarkEnd w:id="23"/>
    </w:p>
    <w:p w14:paraId="10EA0DD3" w14:textId="1D49B719" w:rsidR="00EA4552" w:rsidRPr="007A0BD9" w:rsidRDefault="0063618A" w:rsidP="0063618A">
      <w:r>
        <w:t>With these recommendations in mind, and the previous design patterns in consideration, I realized that the intended audience was the most important consideration. Hastening the setup process, explicitly informing users of th</w:t>
      </w:r>
      <w:r w:rsidR="00F36D25">
        <w:t>eir configuration variables,</w:t>
      </w:r>
      <w:r>
        <w:t xml:space="preserve"> providing</w:t>
      </w:r>
      <w:r w:rsidR="00F36D25">
        <w:t xml:space="preserve"> better logging for auditing and</w:t>
      </w:r>
      <w:r>
        <w:t xml:space="preserve"> bug tracking</w:t>
      </w:r>
      <w:r w:rsidR="00F36D25">
        <w:t xml:space="preserve">, and ensuring </w:t>
      </w:r>
      <w:r>
        <w:t xml:space="preserve">external reproducibility in research </w:t>
      </w:r>
      <w:r w:rsidR="00F36D25">
        <w:t>were</w:t>
      </w:r>
      <w:r>
        <w:t xml:space="preserve"> all vitally important to a</w:t>
      </w:r>
      <w:r w:rsidR="00F36D25">
        <w:t xml:space="preserve"> system which is well-designed and willfully adopted by its users.</w:t>
      </w:r>
      <w:r w:rsidR="00EA4552">
        <w:br w:type="page"/>
      </w:r>
    </w:p>
    <w:p w14:paraId="5A61592E" w14:textId="75716386" w:rsidR="008E0C36" w:rsidRDefault="008E0C36" w:rsidP="008E0C36">
      <w:pPr>
        <w:pStyle w:val="Heading1"/>
      </w:pPr>
      <w:bookmarkStart w:id="24" w:name="_Toc491969532"/>
      <w:r>
        <w:lastRenderedPageBreak/>
        <w:t>Conclusion</w:t>
      </w:r>
      <w:bookmarkEnd w:id="24"/>
    </w:p>
    <w:p w14:paraId="2E127F9D" w14:textId="647E0F30" w:rsidR="009C2A5B" w:rsidRDefault="00CF3B81" w:rsidP="001531C1">
      <w:r>
        <w:t>The application of design principles during the development of the Snakemake system result</w:t>
      </w:r>
      <w:r w:rsidR="00B405FE">
        <w:t>ed</w:t>
      </w:r>
      <w:r>
        <w:t xml:space="preserve"> in a loosely coupled, highly cohesive system</w:t>
      </w:r>
      <w:r w:rsidR="00B405FE">
        <w:t xml:space="preserve"> with no immediately foreseeable technical limitations. The language of Snakemake </w:t>
      </w:r>
      <w:r w:rsidR="009C4FE3">
        <w:t xml:space="preserve">and the design of the system </w:t>
      </w:r>
      <w:r w:rsidR="00B34256">
        <w:t>were</w:t>
      </w:r>
      <w:r w:rsidR="009C4FE3">
        <w:t xml:space="preserve"> </w:t>
      </w:r>
      <w:r w:rsidR="00B405FE">
        <w:t xml:space="preserve">not </w:t>
      </w:r>
      <w:r w:rsidR="00B34256">
        <w:t xml:space="preserve">identified as </w:t>
      </w:r>
      <w:r w:rsidR="009C4FE3">
        <w:t>limiting factors; ra</w:t>
      </w:r>
      <w:r w:rsidR="00B405FE">
        <w:t xml:space="preserve">ther, the system is limited by the implementation ability of the </w:t>
      </w:r>
      <w:r w:rsidR="009C4FE3">
        <w:t>module or pipeline</w:t>
      </w:r>
      <w:r w:rsidR="00B34256">
        <w:t xml:space="preserve"> developer</w:t>
      </w:r>
      <w:r w:rsidR="00B405FE">
        <w:t xml:space="preserve"> and the computational power of the hardware on which the </w:t>
      </w:r>
      <w:r w:rsidR="009C4FE3">
        <w:t>system</w:t>
      </w:r>
      <w:r w:rsidR="00B405FE">
        <w:t xml:space="preserve"> is being run. As a result of good design, the system allows for adoption or extension by novel users. </w:t>
      </w:r>
      <w:r w:rsidR="009C4FE3">
        <w:t xml:space="preserve">The simplicity, organization, and documentation of the system permits </w:t>
      </w:r>
      <w:r w:rsidR="005329CF">
        <w:t>users lacking o</w:t>
      </w:r>
      <w:r w:rsidR="009C4FE3">
        <w:t xml:space="preserve">rientation in computer science </w:t>
      </w:r>
      <w:r w:rsidR="00B34256">
        <w:t>access to its functionality</w:t>
      </w:r>
      <w:r w:rsidR="005329CF">
        <w:t>.</w:t>
      </w:r>
      <w:r w:rsidR="00E94542">
        <w:t xml:space="preserve"> </w:t>
      </w:r>
      <w:r w:rsidR="00B34256">
        <w:t xml:space="preserve">Snakemake is well-suited to exemplify design </w:t>
      </w:r>
      <w:r w:rsidR="00D640C5">
        <w:t>principles</w:t>
      </w:r>
      <w:r w:rsidR="00B34256">
        <w:t xml:space="preserve"> such as black-boxing and </w:t>
      </w:r>
      <w:r w:rsidR="00D640C5">
        <w:t>modularization</w:t>
      </w:r>
      <w:r w:rsidR="00B34256">
        <w:t xml:space="preserve">. </w:t>
      </w:r>
      <w:r w:rsidR="00B405FE">
        <w:t>The language lends itself well to design principles beyond those discussed within this report.</w:t>
      </w:r>
    </w:p>
    <w:p w14:paraId="2C967F3E" w14:textId="77777777" w:rsidR="001531C1" w:rsidRDefault="001531C1" w:rsidP="001531C1"/>
    <w:p w14:paraId="7D806CED" w14:textId="77777777" w:rsidR="008E0C36" w:rsidRDefault="008E0C36" w:rsidP="008E0C36">
      <w:pPr>
        <w:pStyle w:val="Heading1"/>
      </w:pPr>
      <w:bookmarkStart w:id="25" w:name="_Toc491969533"/>
      <w:r>
        <w:t>Recommendation</w:t>
      </w:r>
      <w:bookmarkEnd w:id="25"/>
    </w:p>
    <w:p w14:paraId="1CE9BB69" w14:textId="6511D74C" w:rsidR="008E0C36" w:rsidRDefault="005329CF" w:rsidP="00BC18D7">
      <w:r>
        <w:t xml:space="preserve">Snakemake is the best build automation language choice for individuals </w:t>
      </w:r>
      <w:r w:rsidR="00E94542">
        <w:t xml:space="preserve">and small groups of collaborators. Design patterns </w:t>
      </w:r>
      <w:r w:rsidR="005C2D46">
        <w:t xml:space="preserve">and software recommendations can </w:t>
      </w:r>
      <w:r w:rsidR="00E94542">
        <w:t xml:space="preserve">be used </w:t>
      </w:r>
      <w:r w:rsidR="007F51ED">
        <w:t xml:space="preserve">to </w:t>
      </w:r>
      <w:r w:rsidR="00E94542">
        <w:t>greatly enhance the reproducibility, transp</w:t>
      </w:r>
      <w:r w:rsidR="005C2D46">
        <w:t xml:space="preserve">arency, and reusability of a shared </w:t>
      </w:r>
      <w:r w:rsidR="00E94542">
        <w:t>code-base</w:t>
      </w:r>
      <w:r w:rsidR="00EA4552">
        <w:t>.</w:t>
      </w:r>
    </w:p>
    <w:p w14:paraId="2060AD75" w14:textId="77777777" w:rsidR="00AD412D" w:rsidRDefault="00AD412D">
      <w:pPr>
        <w:spacing w:after="160" w:line="259" w:lineRule="auto"/>
        <w:ind w:left="0"/>
      </w:pPr>
      <w:r>
        <w:rPr>
          <w:b/>
        </w:rPr>
        <w:br w:type="page"/>
      </w:r>
    </w:p>
    <w:bookmarkStart w:id="26" w:name="_Toc491969534" w:displacedByCustomXml="next"/>
    <w:sdt>
      <w:sdtPr>
        <w:rPr>
          <w:rFonts w:asciiTheme="minorHAnsi" w:eastAsiaTheme="minorHAnsi" w:hAnsiTheme="minorHAnsi" w:cstheme="minorBidi"/>
          <w:b w:val="0"/>
          <w:color w:val="auto"/>
          <w:sz w:val="22"/>
          <w:szCs w:val="22"/>
          <w:u w:val="none"/>
        </w:rPr>
        <w:id w:val="-1761442068"/>
        <w:docPartObj>
          <w:docPartGallery w:val="Bibliographies"/>
          <w:docPartUnique/>
        </w:docPartObj>
      </w:sdtPr>
      <w:sdtEndPr/>
      <w:sdtContent>
        <w:p w14:paraId="0182C0DB" w14:textId="17011A75" w:rsidR="00EA4552" w:rsidRDefault="00EA4552">
          <w:pPr>
            <w:pStyle w:val="Heading1"/>
          </w:pPr>
          <w:r>
            <w:t>Bibliography</w:t>
          </w:r>
          <w:bookmarkEnd w:id="26"/>
        </w:p>
        <w:sdt>
          <w:sdtPr>
            <w:id w:val="111145805"/>
            <w:bibliography/>
          </w:sdtPr>
          <w:sdtEndPr/>
          <w:sdtContent>
            <w:p w14:paraId="5B1768EE" w14:textId="77777777" w:rsidR="00925C26" w:rsidRDefault="00EA4552" w:rsidP="00925C26">
              <w:pPr>
                <w:pStyle w:val="Bibliography"/>
                <w:ind w:left="720" w:hanging="720"/>
                <w:rPr>
                  <w:noProof/>
                  <w:sz w:val="24"/>
                  <w:szCs w:val="24"/>
                </w:rPr>
              </w:pPr>
              <w:r>
                <w:fldChar w:fldCharType="begin"/>
              </w:r>
              <w:r>
                <w:instrText xml:space="preserve"> BIBLIOGRAPHY </w:instrText>
              </w:r>
              <w:r>
                <w:fldChar w:fldCharType="separate"/>
              </w:r>
              <w:r w:rsidR="00925C26">
                <w:rPr>
                  <w:noProof/>
                </w:rPr>
                <w:t xml:space="preserve">Alexander, C. (1977). </w:t>
              </w:r>
              <w:r w:rsidR="00925C26">
                <w:rPr>
                  <w:i/>
                  <w:iCs/>
                  <w:noProof/>
                </w:rPr>
                <w:t>A pattern language: towns, buildings, construction</w:t>
              </w:r>
              <w:r w:rsidR="00925C26">
                <w:rPr>
                  <w:noProof/>
                </w:rPr>
                <w:t>.</w:t>
              </w:r>
            </w:p>
            <w:p w14:paraId="2C214CE7" w14:textId="77777777" w:rsidR="00925C26" w:rsidRDefault="00925C26" w:rsidP="00925C26">
              <w:pPr>
                <w:pStyle w:val="Bibliography"/>
                <w:ind w:left="720" w:hanging="720"/>
                <w:rPr>
                  <w:noProof/>
                </w:rPr>
              </w:pPr>
              <w:r>
                <w:rPr>
                  <w:noProof/>
                </w:rPr>
                <w:t xml:space="preserve">Broad Institute. (2017). </w:t>
              </w:r>
              <w:r>
                <w:rPr>
                  <w:i/>
                  <w:iCs/>
                  <w:noProof/>
                </w:rPr>
                <w:t>Picard.</w:t>
              </w:r>
              <w:r>
                <w:rPr>
                  <w:noProof/>
                </w:rPr>
                <w:t xml:space="preserve"> Retrieved from github.io: http://broadinstitute.github.io/picard/</w:t>
              </w:r>
            </w:p>
            <w:p w14:paraId="148FF69D" w14:textId="77777777" w:rsidR="00925C26" w:rsidRDefault="00925C26" w:rsidP="00925C26">
              <w:pPr>
                <w:pStyle w:val="Bibliography"/>
                <w:ind w:left="720" w:hanging="720"/>
                <w:rPr>
                  <w:noProof/>
                </w:rPr>
              </w:pPr>
              <w:r>
                <w:rPr>
                  <w:noProof/>
                </w:rPr>
                <w:t xml:space="preserve">Burford, D. (2014, 08 14). </w:t>
              </w:r>
              <w:r>
                <w:rPr>
                  <w:i/>
                  <w:iCs/>
                  <w:noProof/>
                </w:rPr>
                <w:t>Reasons for using design patterns</w:t>
              </w:r>
              <w:r>
                <w:rPr>
                  <w:noProof/>
                </w:rPr>
                <w:t>. Retrieved from CodeProject.com: https://www.codeproject.com/Tips/808058/Reasons-for-using-design-patterns</w:t>
              </w:r>
            </w:p>
            <w:p w14:paraId="71F49D74" w14:textId="77777777" w:rsidR="00925C26" w:rsidRDefault="00925C26" w:rsidP="00925C26">
              <w:pPr>
                <w:pStyle w:val="Bibliography"/>
                <w:ind w:left="720" w:hanging="720"/>
                <w:rPr>
                  <w:noProof/>
                </w:rPr>
              </w:pPr>
              <w:r>
                <w:rPr>
                  <w:noProof/>
                </w:rPr>
                <w:t xml:space="preserve">Chan, F. C., Hung, S., &amp; Chong, L. (2016). </w:t>
              </w:r>
              <w:r>
                <w:rPr>
                  <w:i/>
                  <w:iCs/>
                  <w:noProof/>
                </w:rPr>
                <w:t>CLC_Pipelines</w:t>
              </w:r>
              <w:r>
                <w:rPr>
                  <w:noProof/>
                </w:rPr>
                <w:t>. Retrieved from GitHub: https://github.com/LCR-BCCRC/clc_pipelines</w:t>
              </w:r>
            </w:p>
            <w:p w14:paraId="504962BA" w14:textId="77777777" w:rsidR="00925C26" w:rsidRDefault="00925C26" w:rsidP="00925C26">
              <w:pPr>
                <w:pStyle w:val="Bibliography"/>
                <w:ind w:left="720" w:hanging="720"/>
                <w:rPr>
                  <w:noProof/>
                </w:rPr>
              </w:pPr>
              <w:r>
                <w:rPr>
                  <w:noProof/>
                </w:rPr>
                <w:t xml:space="preserve">Cingolani, P., Patel, V. M., Coon, M., Nguyen, T., Land, S. J., Ruden, D. M., &amp; Lu, X. (2012). Using Drosophila melanogaster as a model for genotoxic chemical mutational studies with a new program, SnpSift. </w:t>
              </w:r>
              <w:r>
                <w:rPr>
                  <w:i/>
                  <w:iCs/>
                  <w:noProof/>
                </w:rPr>
                <w:t>Frontiers in genetics, 3</w:t>
              </w:r>
              <w:r>
                <w:rPr>
                  <w:noProof/>
                </w:rPr>
                <w:t>.</w:t>
              </w:r>
            </w:p>
            <w:p w14:paraId="2A5D4F84" w14:textId="77777777" w:rsidR="00925C26" w:rsidRDefault="00925C26" w:rsidP="00925C26">
              <w:pPr>
                <w:pStyle w:val="Bibliography"/>
                <w:ind w:left="720" w:hanging="720"/>
                <w:rPr>
                  <w:noProof/>
                </w:rPr>
              </w:pPr>
              <w:r>
                <w:rPr>
                  <w:noProof/>
                </w:rPr>
                <w:t xml:space="preserve">Cingolani, P., Platts, A., Wang, L. L., Coon , M., Nguyen, T., Wang , L., . . . Ruden, D. M. (2012). A program for annotating and predicting the effects of single nucleotide polymorphisms, SnpEff: SNPs in the genome of Drosophila melanogaster strain w1118; iso-2; iso-3. </w:t>
              </w:r>
              <w:r>
                <w:rPr>
                  <w:i/>
                  <w:iCs/>
                  <w:noProof/>
                </w:rPr>
                <w:t>6</w:t>
              </w:r>
              <w:r>
                <w:rPr>
                  <w:noProof/>
                </w:rPr>
                <w:t>(2), 80-92. Retrieved from Fly: snpeff.sourceforge.net</w:t>
              </w:r>
            </w:p>
            <w:p w14:paraId="58C03B8A" w14:textId="77777777" w:rsidR="00925C26" w:rsidRDefault="00925C26" w:rsidP="00925C26">
              <w:pPr>
                <w:pStyle w:val="Bibliography"/>
                <w:ind w:left="720" w:hanging="720"/>
                <w:rPr>
                  <w:noProof/>
                </w:rPr>
              </w:pPr>
              <w:r>
                <w:rPr>
                  <w:noProof/>
                </w:rPr>
                <w:t xml:space="preserve">Cingolani, P., Sladek, R., &amp; Blanchette, M. (2014). BigDataScript: a scripting language for data pipelines. </w:t>
              </w:r>
              <w:r>
                <w:rPr>
                  <w:i/>
                  <w:iCs/>
                  <w:noProof/>
                </w:rPr>
                <w:t>Bioinformatics, 31</w:t>
              </w:r>
              <w:r>
                <w:rPr>
                  <w:noProof/>
                </w:rPr>
                <w:t>(1), 10-16.</w:t>
              </w:r>
            </w:p>
            <w:p w14:paraId="61B90D00" w14:textId="77777777" w:rsidR="00925C26" w:rsidRDefault="00925C26" w:rsidP="00925C26">
              <w:pPr>
                <w:pStyle w:val="Bibliography"/>
                <w:ind w:left="720" w:hanging="720"/>
                <w:rPr>
                  <w:noProof/>
                </w:rPr>
              </w:pPr>
              <w:r>
                <w:rPr>
                  <w:noProof/>
                </w:rPr>
                <w:t xml:space="preserve">Conifer Systems LLC. (2010). </w:t>
              </w:r>
              <w:r>
                <w:rPr>
                  <w:i/>
                  <w:iCs/>
                  <w:noProof/>
                </w:rPr>
                <w:t>What’s Wrong With GNU make?</w:t>
              </w:r>
              <w:r>
                <w:rPr>
                  <w:noProof/>
                </w:rPr>
                <w:t xml:space="preserve"> Retrieved from Conifer Systems: http://www.conifersystems.com/whitepapers/gnu-make/</w:t>
              </w:r>
            </w:p>
            <w:p w14:paraId="13349A1C" w14:textId="77777777" w:rsidR="00925C26" w:rsidRDefault="00925C26" w:rsidP="00925C26">
              <w:pPr>
                <w:pStyle w:val="Bibliography"/>
                <w:ind w:left="720" w:hanging="720"/>
                <w:rPr>
                  <w:noProof/>
                </w:rPr>
              </w:pPr>
              <w:r>
                <w:rPr>
                  <w:noProof/>
                </w:rPr>
                <w:lastRenderedPageBreak/>
                <w:t xml:space="preserve">Continuum Analytics, Inc. (2017). </w:t>
              </w:r>
              <w:r>
                <w:rPr>
                  <w:i/>
                  <w:iCs/>
                  <w:noProof/>
                </w:rPr>
                <w:t>Conda Documentation.</w:t>
              </w:r>
              <w:r>
                <w:rPr>
                  <w:noProof/>
                </w:rPr>
                <w:t xml:space="preserve"> Retrieved from conda.io: https://conda.io/docs/index.html</w:t>
              </w:r>
            </w:p>
            <w:p w14:paraId="6408E73B" w14:textId="77777777" w:rsidR="00925C26" w:rsidRDefault="00925C26" w:rsidP="00925C26">
              <w:pPr>
                <w:pStyle w:val="Bibliography"/>
                <w:ind w:left="720" w:hanging="720"/>
                <w:rPr>
                  <w:noProof/>
                </w:rPr>
              </w:pPr>
              <w:r>
                <w:rPr>
                  <w:noProof/>
                </w:rPr>
                <w:t xml:space="preserve">Di Tommaso, P., Chatzou, M., Baraja, P. P., &amp; Notredame, C. (2014). </w:t>
              </w:r>
              <w:r>
                <w:rPr>
                  <w:i/>
                  <w:iCs/>
                  <w:noProof/>
                </w:rPr>
                <w:t>A novel tool for highly scalable computational pipelines.</w:t>
              </w:r>
              <w:r>
                <w:rPr>
                  <w:noProof/>
                </w:rPr>
                <w:t xml:space="preserve"> Figshare.</w:t>
              </w:r>
            </w:p>
            <w:p w14:paraId="449BB214" w14:textId="77777777" w:rsidR="00925C26" w:rsidRDefault="00925C26" w:rsidP="00925C26">
              <w:pPr>
                <w:pStyle w:val="Bibliography"/>
                <w:ind w:left="720" w:hanging="720"/>
                <w:rPr>
                  <w:noProof/>
                </w:rPr>
              </w:pPr>
              <w:r>
                <w:rPr>
                  <w:noProof/>
                </w:rPr>
                <w:t xml:space="preserve">Dobin, A., Davis, C. A., Schlesinger, F., Drenkow, J., Zaleski, C., Jha, S., . . . Gingeras, T. R. (2013). STAR: ultrafast universal RNA-seq aligner. </w:t>
              </w:r>
              <w:r>
                <w:rPr>
                  <w:i/>
                  <w:iCs/>
                  <w:noProof/>
                </w:rPr>
                <w:t>Bioinformatics, 29</w:t>
              </w:r>
              <w:r>
                <w:rPr>
                  <w:noProof/>
                </w:rPr>
                <w:t>(1), 15-21.</w:t>
              </w:r>
            </w:p>
            <w:p w14:paraId="240B7578" w14:textId="77777777" w:rsidR="00925C26" w:rsidRDefault="00925C26" w:rsidP="00925C26">
              <w:pPr>
                <w:pStyle w:val="Bibliography"/>
                <w:ind w:left="720" w:hanging="720"/>
                <w:rPr>
                  <w:noProof/>
                </w:rPr>
              </w:pPr>
              <w:r>
                <w:rPr>
                  <w:noProof/>
                </w:rPr>
                <w:t xml:space="preserve">Donaldson, T. (2017, 01 01). </w:t>
              </w:r>
              <w:r>
                <w:rPr>
                  <w:i/>
                  <w:iCs/>
                  <w:noProof/>
                </w:rPr>
                <w:t>Python as a First Programming Language for Everyone</w:t>
              </w:r>
              <w:r>
                <w:rPr>
                  <w:noProof/>
                </w:rPr>
                <w:t>. Retrieved from www.cs.ubc.ca: https://www.cs.ubc.ca/wccce/Program03/papers/Toby.html</w:t>
              </w:r>
            </w:p>
            <w:p w14:paraId="66A64C04" w14:textId="77777777" w:rsidR="00925C26" w:rsidRDefault="00925C26" w:rsidP="00925C26">
              <w:pPr>
                <w:pStyle w:val="Bibliography"/>
                <w:ind w:left="720" w:hanging="720"/>
                <w:rPr>
                  <w:noProof/>
                </w:rPr>
              </w:pPr>
              <w:r>
                <w:rPr>
                  <w:noProof/>
                </w:rPr>
                <w:t xml:space="preserve">Duell, M., Goodsen, J., &amp; Rising, L. (1997). Non-software examples of software design patterns. (Addendum). </w:t>
              </w:r>
              <w:r>
                <w:rPr>
                  <w:i/>
                  <w:iCs/>
                  <w:noProof/>
                </w:rPr>
                <w:t>1997 ACM SIGPLAN conference on Object-oriented programming, systems, languages, and applications</w:t>
              </w:r>
              <w:r>
                <w:rPr>
                  <w:noProof/>
                </w:rPr>
                <w:t xml:space="preserve"> (pp. 120-124). ACM.</w:t>
              </w:r>
            </w:p>
            <w:p w14:paraId="14BF23FA" w14:textId="77777777" w:rsidR="00925C26" w:rsidRDefault="00925C26" w:rsidP="00925C26">
              <w:pPr>
                <w:pStyle w:val="Bibliography"/>
                <w:ind w:left="720" w:hanging="720"/>
                <w:rPr>
                  <w:noProof/>
                </w:rPr>
              </w:pPr>
              <w:r>
                <w:rPr>
                  <w:noProof/>
                </w:rPr>
                <w:t xml:space="preserve">Fangohr, H. (2004). A comparison of C, MATLAB, and Python as teaching languages in engineering. (2004): . </w:t>
              </w:r>
              <w:r>
                <w:rPr>
                  <w:i/>
                  <w:iCs/>
                  <w:noProof/>
                </w:rPr>
                <w:t>Computational Science - ICCS 2004</w:t>
              </w:r>
              <w:r>
                <w:rPr>
                  <w:noProof/>
                </w:rPr>
                <w:t xml:space="preserve"> (pp. 1210-1217.). Berlin: Springer.</w:t>
              </w:r>
            </w:p>
            <w:p w14:paraId="03D3DE3A" w14:textId="77777777" w:rsidR="00925C26" w:rsidRDefault="00925C26" w:rsidP="00925C26">
              <w:pPr>
                <w:pStyle w:val="Bibliography"/>
                <w:ind w:left="720" w:hanging="720"/>
                <w:rPr>
                  <w:noProof/>
                </w:rPr>
              </w:pPr>
              <w:r>
                <w:rPr>
                  <w:noProof/>
                </w:rPr>
                <w:t xml:space="preserve">Free Software Foundation. (2016, 05 22). </w:t>
              </w:r>
              <w:r>
                <w:rPr>
                  <w:i/>
                  <w:iCs/>
                  <w:noProof/>
                </w:rPr>
                <w:t>GNU Make Manual</w:t>
              </w:r>
              <w:r>
                <w:rPr>
                  <w:noProof/>
                </w:rPr>
                <w:t>. Retrieved from GNU: https://www.gnu.org/software/make/manual/</w:t>
              </w:r>
            </w:p>
            <w:p w14:paraId="72011795" w14:textId="77777777" w:rsidR="00925C26" w:rsidRDefault="00925C26" w:rsidP="00925C26">
              <w:pPr>
                <w:pStyle w:val="Bibliography"/>
                <w:ind w:left="720" w:hanging="720"/>
                <w:rPr>
                  <w:noProof/>
                </w:rPr>
              </w:pPr>
              <w:r>
                <w:rPr>
                  <w:noProof/>
                </w:rPr>
                <w:t xml:space="preserve">Gamma, E. (1995). Design patterns: elements of reusable object-oriented software. </w:t>
              </w:r>
              <w:r>
                <w:rPr>
                  <w:i/>
                  <w:iCs/>
                  <w:noProof/>
                </w:rPr>
                <w:t>Pearson Education India.</w:t>
              </w:r>
              <w:r>
                <w:rPr>
                  <w:noProof/>
                </w:rPr>
                <w:t xml:space="preserve"> </w:t>
              </w:r>
            </w:p>
            <w:p w14:paraId="2EF29808" w14:textId="77777777" w:rsidR="00925C26" w:rsidRDefault="00925C26" w:rsidP="00925C26">
              <w:pPr>
                <w:pStyle w:val="Bibliography"/>
                <w:ind w:left="720" w:hanging="720"/>
                <w:rPr>
                  <w:noProof/>
                </w:rPr>
              </w:pPr>
              <w:r>
                <w:rPr>
                  <w:noProof/>
                </w:rPr>
                <w:t xml:space="preserve">Gansner, E. R., &amp; North, S. C. (2000). An open graph visualization system and its applications to software engineering. </w:t>
              </w:r>
              <w:r>
                <w:rPr>
                  <w:i/>
                  <w:iCs/>
                  <w:noProof/>
                </w:rPr>
                <w:t>Software - Practice and Experience, 30</w:t>
              </w:r>
              <w:r>
                <w:rPr>
                  <w:noProof/>
                </w:rPr>
                <w:t>(11), 1203-1233.</w:t>
              </w:r>
            </w:p>
            <w:p w14:paraId="2BBF29C6" w14:textId="77777777" w:rsidR="00925C26" w:rsidRDefault="00925C26" w:rsidP="00925C26">
              <w:pPr>
                <w:pStyle w:val="Bibliography"/>
                <w:ind w:left="720" w:hanging="720"/>
                <w:rPr>
                  <w:noProof/>
                </w:rPr>
              </w:pPr>
              <w:r>
                <w:rPr>
                  <w:noProof/>
                </w:rPr>
                <w:lastRenderedPageBreak/>
                <w:t xml:space="preserve">Guo, P. (2014, 7 7). </w:t>
              </w:r>
              <w:r>
                <w:rPr>
                  <w:i/>
                  <w:iCs/>
                  <w:noProof/>
                </w:rPr>
                <w:t>Python is Now the Most Popular Introductory Teaching Language at Top U.S. Universities</w:t>
              </w:r>
              <w:r>
                <w:rPr>
                  <w:noProof/>
                </w:rPr>
                <w:t>. Retrieved from https://cacm.acm.org: https://cacm.acm.org/blogs/blog-cacm/176450-python-is-now-the-most-popular-introductory-teaching-language-at-top-u-s-universities/fulltext</w:t>
              </w:r>
            </w:p>
            <w:p w14:paraId="5FB2539D" w14:textId="77777777" w:rsidR="00925C26" w:rsidRDefault="00925C26" w:rsidP="00925C26">
              <w:pPr>
                <w:pStyle w:val="Bibliography"/>
                <w:ind w:left="720" w:hanging="720"/>
                <w:rPr>
                  <w:noProof/>
                </w:rPr>
              </w:pPr>
              <w:r>
                <w:rPr>
                  <w:noProof/>
                </w:rPr>
                <w:t xml:space="preserve">Hume, A. (1987). Mk: a successor to make. </w:t>
              </w:r>
              <w:r>
                <w:rPr>
                  <w:i/>
                  <w:iCs/>
                  <w:noProof/>
                </w:rPr>
                <w:t>AT and T Bell Laboratories. Computing Science</w:t>
              </w:r>
              <w:r>
                <w:rPr>
                  <w:noProof/>
                </w:rPr>
                <w:t xml:space="preserve">. Retrieved from Hume, A. (1987). AT and T Bell Laboratories. Computing Science. Chicago </w:t>
              </w:r>
            </w:p>
            <w:p w14:paraId="573EA133" w14:textId="77777777" w:rsidR="00925C26" w:rsidRDefault="00925C26" w:rsidP="00925C26">
              <w:pPr>
                <w:pStyle w:val="Bibliography"/>
                <w:ind w:left="720" w:hanging="720"/>
                <w:rPr>
                  <w:noProof/>
                </w:rPr>
              </w:pPr>
              <w:r>
                <w:rPr>
                  <w:noProof/>
                </w:rPr>
                <w:t xml:space="preserve">Kanwal, S., Khan, F. Z., Lonie, A., &amp; Sinnott, R. (2017). Investigating reproducibility and tracking provenance–A genomic workflow case study. </w:t>
              </w:r>
              <w:r>
                <w:rPr>
                  <w:i/>
                  <w:iCs/>
                  <w:noProof/>
                </w:rPr>
                <w:t>BMC bioinformatics, 18</w:t>
              </w:r>
              <w:r>
                <w:rPr>
                  <w:noProof/>
                </w:rPr>
                <w:t>(1), 337.</w:t>
              </w:r>
            </w:p>
            <w:p w14:paraId="18BB0256" w14:textId="77777777" w:rsidR="00925C26" w:rsidRDefault="00925C26" w:rsidP="00925C26">
              <w:pPr>
                <w:pStyle w:val="Bibliography"/>
                <w:ind w:left="720" w:hanging="720"/>
                <w:rPr>
                  <w:noProof/>
                </w:rPr>
              </w:pPr>
              <w:r>
                <w:rPr>
                  <w:noProof/>
                </w:rPr>
                <w:t xml:space="preserve">Koboldt, D. C., Zhang, Q., Larson, D. E., Shen, D., ..., &amp; Wilson, R. K. (2012). VarScan 2: somatic mutation and copy number alteration discovery in cancer by exome sequencing. </w:t>
              </w:r>
              <w:r>
                <w:rPr>
                  <w:i/>
                  <w:iCs/>
                  <w:noProof/>
                </w:rPr>
                <w:t>Genome research, 22</w:t>
              </w:r>
              <w:r>
                <w:rPr>
                  <w:noProof/>
                </w:rPr>
                <w:t>(3), 568-576.</w:t>
              </w:r>
            </w:p>
            <w:p w14:paraId="59556ACB" w14:textId="77777777" w:rsidR="00925C26" w:rsidRDefault="00925C26" w:rsidP="00925C26">
              <w:pPr>
                <w:pStyle w:val="Bibliography"/>
                <w:ind w:left="720" w:hanging="720"/>
                <w:rPr>
                  <w:noProof/>
                </w:rPr>
              </w:pPr>
              <w:r>
                <w:rPr>
                  <w:noProof/>
                </w:rPr>
                <w:t xml:space="preserve">Köster , J., &amp; Rahmann, S. (2012). Snakemake—a scalable bioinformatics workflow engine. </w:t>
              </w:r>
              <w:r>
                <w:rPr>
                  <w:i/>
                  <w:iCs/>
                  <w:noProof/>
                </w:rPr>
                <w:t>Bioinformatics, 28</w:t>
              </w:r>
              <w:r>
                <w:rPr>
                  <w:noProof/>
                </w:rPr>
                <w:t>(19), 2520-2522.</w:t>
              </w:r>
            </w:p>
            <w:p w14:paraId="3CEEC783" w14:textId="77777777" w:rsidR="00925C26" w:rsidRDefault="00925C26" w:rsidP="00925C26">
              <w:pPr>
                <w:pStyle w:val="Bibliography"/>
                <w:ind w:left="720" w:hanging="720"/>
                <w:rPr>
                  <w:noProof/>
                </w:rPr>
              </w:pPr>
              <w:r>
                <w:rPr>
                  <w:noProof/>
                </w:rPr>
                <w:t xml:space="preserve">Koster, J. (2014, 02 11). </w:t>
              </w:r>
              <w:r>
                <w:rPr>
                  <w:i/>
                  <w:iCs/>
                  <w:noProof/>
                </w:rPr>
                <w:t>Taming Snakemake</w:t>
              </w:r>
              <w:r>
                <w:rPr>
                  <w:noProof/>
                </w:rPr>
                <w:t>. Retrieved from de.slideshare.net: https://de.slideshare.net/jermdemo/taming-snakemake</w:t>
              </w:r>
            </w:p>
            <w:p w14:paraId="2F68B74B" w14:textId="77777777" w:rsidR="00925C26" w:rsidRDefault="00925C26" w:rsidP="00925C26">
              <w:pPr>
                <w:pStyle w:val="Bibliography"/>
                <w:ind w:left="720" w:hanging="720"/>
                <w:rPr>
                  <w:noProof/>
                </w:rPr>
              </w:pPr>
              <w:r>
                <w:rPr>
                  <w:noProof/>
                </w:rPr>
                <w:t xml:space="preserve">Larman, C. (2012). </w:t>
              </w:r>
              <w:r>
                <w:rPr>
                  <w:i/>
                  <w:iCs/>
                  <w:noProof/>
                </w:rPr>
                <w:t>Applying UML and Patterns: An Introduction to Object Oriented Analysis and Design and Interative Development.</w:t>
              </w:r>
              <w:r>
                <w:rPr>
                  <w:noProof/>
                </w:rPr>
                <w:t xml:space="preserve"> India: Pearson Education.</w:t>
              </w:r>
            </w:p>
            <w:p w14:paraId="5F4C95C1" w14:textId="77777777" w:rsidR="00925C26" w:rsidRDefault="00925C26" w:rsidP="00925C26">
              <w:pPr>
                <w:pStyle w:val="Bibliography"/>
                <w:ind w:left="720" w:hanging="720"/>
                <w:rPr>
                  <w:noProof/>
                </w:rPr>
              </w:pPr>
              <w:r>
                <w:rPr>
                  <w:noProof/>
                </w:rPr>
                <w:t xml:space="preserve">Leipzig, J. (2017). A review of bioinformatic pipeline frameworks. </w:t>
              </w:r>
              <w:r>
                <w:rPr>
                  <w:i/>
                  <w:iCs/>
                  <w:noProof/>
                </w:rPr>
                <w:t>Briefings in bioinformatics, 18</w:t>
              </w:r>
              <w:r>
                <w:rPr>
                  <w:noProof/>
                </w:rPr>
                <w:t>(3), 530-536.</w:t>
              </w:r>
            </w:p>
            <w:p w14:paraId="181A0154" w14:textId="77777777" w:rsidR="00925C26" w:rsidRDefault="00925C26" w:rsidP="00925C26">
              <w:pPr>
                <w:pStyle w:val="Bibliography"/>
                <w:ind w:left="720" w:hanging="720"/>
                <w:rPr>
                  <w:noProof/>
                </w:rPr>
              </w:pPr>
              <w:r>
                <w:rPr>
                  <w:noProof/>
                </w:rPr>
                <w:lastRenderedPageBreak/>
                <w:t xml:space="preserve">Li, H., &amp; Durbin, R. (2010). Fast and accurate long-read alignment with Burrows–Wheeler transform. . </w:t>
              </w:r>
              <w:r>
                <w:rPr>
                  <w:i/>
                  <w:iCs/>
                  <w:noProof/>
                </w:rPr>
                <w:t>Bioinformatics, 26</w:t>
              </w:r>
              <w:r>
                <w:rPr>
                  <w:noProof/>
                </w:rPr>
                <w:t>(5), 589-595.</w:t>
              </w:r>
            </w:p>
            <w:p w14:paraId="38B1C2CA" w14:textId="77777777" w:rsidR="00925C26" w:rsidRDefault="00925C26" w:rsidP="00925C26">
              <w:pPr>
                <w:pStyle w:val="Bibliography"/>
                <w:ind w:left="720" w:hanging="720"/>
                <w:rPr>
                  <w:noProof/>
                </w:rPr>
              </w:pPr>
              <w:r>
                <w:rPr>
                  <w:noProof/>
                </w:rPr>
                <w:t xml:space="preserve">Li, H., Handsaker, B., Wysoker, A., Fennell, T. R., Fennell, T., Ruan, J., . . . Durbin, R. (2009). The sequence alignment/map format and SAMtools. </w:t>
              </w:r>
              <w:r>
                <w:rPr>
                  <w:i/>
                  <w:iCs/>
                  <w:noProof/>
                </w:rPr>
                <w:t>Bioinformatics, 25</w:t>
              </w:r>
              <w:r>
                <w:rPr>
                  <w:noProof/>
                </w:rPr>
                <w:t>(16), 2078-2079.</w:t>
              </w:r>
            </w:p>
            <w:p w14:paraId="168A9FF8" w14:textId="77777777" w:rsidR="00925C26" w:rsidRDefault="00925C26" w:rsidP="00925C26">
              <w:pPr>
                <w:pStyle w:val="Bibliography"/>
                <w:ind w:left="720" w:hanging="720"/>
                <w:rPr>
                  <w:noProof/>
                </w:rPr>
              </w:pPr>
              <w:r>
                <w:rPr>
                  <w:noProof/>
                </w:rPr>
                <w:t xml:space="preserve">Miller, P. (1998). Recursive make considered harmful. </w:t>
              </w:r>
              <w:r>
                <w:rPr>
                  <w:i/>
                  <w:iCs/>
                  <w:noProof/>
                </w:rPr>
                <w:t>AUUGN Journal of AUUG Inc, 19</w:t>
              </w:r>
              <w:r>
                <w:rPr>
                  <w:noProof/>
                </w:rPr>
                <w:t>(1), 14-25.</w:t>
              </w:r>
            </w:p>
            <w:p w14:paraId="5F27A5BD" w14:textId="77777777" w:rsidR="00925C26" w:rsidRDefault="00925C26" w:rsidP="00925C26">
              <w:pPr>
                <w:pStyle w:val="Bibliography"/>
                <w:ind w:left="720" w:hanging="720"/>
                <w:rPr>
                  <w:noProof/>
                </w:rPr>
              </w:pPr>
              <w:r>
                <w:rPr>
                  <w:noProof/>
                </w:rPr>
                <w:t xml:space="preserve">Parker , D. S., Gorlick, M. M., &amp; Lee, C. J. (2003). Evolving from Bioinformatics in-the-Small to Bioinformatics in-the-Large. . </w:t>
              </w:r>
              <w:r>
                <w:rPr>
                  <w:i/>
                  <w:iCs/>
                  <w:noProof/>
                </w:rPr>
                <w:t>OMICS A Journal of Integrative Biology, 7</w:t>
              </w:r>
              <w:r>
                <w:rPr>
                  <w:noProof/>
                </w:rPr>
                <w:t>(1), 37-48.</w:t>
              </w:r>
            </w:p>
            <w:p w14:paraId="0F0E29CA" w14:textId="77777777" w:rsidR="00925C26" w:rsidRDefault="00925C26" w:rsidP="00925C26">
              <w:pPr>
                <w:pStyle w:val="Bibliography"/>
                <w:ind w:left="720" w:hanging="720"/>
                <w:rPr>
                  <w:noProof/>
                </w:rPr>
              </w:pPr>
              <w:r>
                <w:rPr>
                  <w:noProof/>
                </w:rPr>
                <w:t xml:space="preserve">Python Software Foundation. (2017). </w:t>
              </w:r>
              <w:r>
                <w:rPr>
                  <w:i/>
                  <w:iCs/>
                  <w:noProof/>
                </w:rPr>
                <w:t>Python 3.6.2</w:t>
              </w:r>
              <w:r>
                <w:rPr>
                  <w:noProof/>
                </w:rPr>
                <w:t>. Retrieved from Python: https://www.python.org/downloads/release/python-362/</w:t>
              </w:r>
            </w:p>
            <w:p w14:paraId="2D65F3F7" w14:textId="77777777" w:rsidR="00925C26" w:rsidRDefault="00925C26" w:rsidP="00925C26">
              <w:pPr>
                <w:pStyle w:val="Bibliography"/>
                <w:ind w:left="720" w:hanging="720"/>
                <w:rPr>
                  <w:noProof/>
                </w:rPr>
              </w:pPr>
              <w:r>
                <w:rPr>
                  <w:noProof/>
                </w:rPr>
                <w:t xml:space="preserve">Schwab, M., Karrenbach, M., &amp; Claerbout, J. (2000). Making scientific computations reproducible. </w:t>
              </w:r>
              <w:r>
                <w:rPr>
                  <w:i/>
                  <w:iCs/>
                  <w:noProof/>
                </w:rPr>
                <w:t>Computing in Science and Engineering, 2</w:t>
              </w:r>
              <w:r>
                <w:rPr>
                  <w:noProof/>
                </w:rPr>
                <w:t>(6), 61-67.</w:t>
              </w:r>
            </w:p>
            <w:p w14:paraId="3B4D0C71" w14:textId="77777777" w:rsidR="00925C26" w:rsidRDefault="00925C26" w:rsidP="00925C26">
              <w:pPr>
                <w:pStyle w:val="Bibliography"/>
                <w:ind w:left="720" w:hanging="720"/>
                <w:rPr>
                  <w:noProof/>
                </w:rPr>
              </w:pPr>
              <w:r>
                <w:rPr>
                  <w:noProof/>
                </w:rPr>
                <w:t xml:space="preserve">Stallman, M., Roland, M., &amp; Paul, D. (2014). GNU make manual. </w:t>
              </w:r>
              <w:r>
                <w:rPr>
                  <w:i/>
                  <w:iCs/>
                  <w:noProof/>
                </w:rPr>
                <w:t xml:space="preserve">Free Software Foundation 3 </w:t>
              </w:r>
              <w:r>
                <w:rPr>
                  <w:noProof/>
                </w:rPr>
                <w:t>.</w:t>
              </w:r>
            </w:p>
            <w:p w14:paraId="15E3305B" w14:textId="77777777" w:rsidR="00925C26" w:rsidRDefault="00925C26" w:rsidP="00925C26">
              <w:pPr>
                <w:pStyle w:val="Bibliography"/>
                <w:ind w:left="720" w:hanging="720"/>
                <w:rPr>
                  <w:noProof/>
                </w:rPr>
              </w:pPr>
              <w:r>
                <w:rPr>
                  <w:noProof/>
                </w:rPr>
                <w:t xml:space="preserve">Stallman, R. M., &amp; McGrath, R. (1991). </w:t>
              </w:r>
              <w:r>
                <w:rPr>
                  <w:i/>
                  <w:iCs/>
                  <w:noProof/>
                </w:rPr>
                <w:t>GNU Make-A Program for Directing Recompilation.</w:t>
              </w:r>
              <w:r>
                <w:rPr>
                  <w:noProof/>
                </w:rPr>
                <w:t xml:space="preserve"> Retrieved from GNU: http://www.gnu.org/software/make/</w:t>
              </w:r>
            </w:p>
            <w:p w14:paraId="47C2DCB7" w14:textId="77777777" w:rsidR="00925C26" w:rsidRDefault="00925C26" w:rsidP="00925C26">
              <w:pPr>
                <w:pStyle w:val="Bibliography"/>
                <w:ind w:left="720" w:hanging="720"/>
                <w:rPr>
                  <w:noProof/>
                </w:rPr>
              </w:pPr>
              <w:r>
                <w:rPr>
                  <w:noProof/>
                </w:rPr>
                <w:t xml:space="preserve">Sunyé, G., Le Guennec, A., &amp; Jézéquel, J. M. (2012). </w:t>
              </w:r>
              <w:r>
                <w:rPr>
                  <w:i/>
                  <w:iCs/>
                  <w:noProof/>
                </w:rPr>
                <w:t>Design patterns application in UML. In European Conference on Object-Oriented Programming.</w:t>
              </w:r>
              <w:r>
                <w:rPr>
                  <w:noProof/>
                </w:rPr>
                <w:t xml:space="preserve"> Berlin: Springer.</w:t>
              </w:r>
            </w:p>
            <w:p w14:paraId="199A212A" w14:textId="77777777" w:rsidR="00925C26" w:rsidRDefault="00925C26" w:rsidP="00925C26">
              <w:pPr>
                <w:pStyle w:val="Bibliography"/>
                <w:ind w:left="720" w:hanging="720"/>
                <w:rPr>
                  <w:noProof/>
                </w:rPr>
              </w:pPr>
              <w:r>
                <w:rPr>
                  <w:noProof/>
                </w:rPr>
                <w:t xml:space="preserve">TIOBE software BV. (2017, 07). </w:t>
              </w:r>
              <w:r>
                <w:rPr>
                  <w:i/>
                  <w:iCs/>
                  <w:noProof/>
                </w:rPr>
                <w:t>TIOBE Index for July 2017</w:t>
              </w:r>
              <w:r>
                <w:rPr>
                  <w:noProof/>
                </w:rPr>
                <w:t>. Retrieved from TIOBE: https://www.tiobe.com/tiobe-index/</w:t>
              </w:r>
            </w:p>
            <w:p w14:paraId="48F70314" w14:textId="77777777" w:rsidR="00925C26" w:rsidRDefault="00925C26" w:rsidP="00925C26">
              <w:pPr>
                <w:pStyle w:val="Bibliography"/>
                <w:ind w:left="720" w:hanging="720"/>
                <w:rPr>
                  <w:noProof/>
                </w:rPr>
              </w:pPr>
              <w:r>
                <w:rPr>
                  <w:noProof/>
                </w:rPr>
                <w:lastRenderedPageBreak/>
                <w:t xml:space="preserve">Tutorialspoint.com. (2017). </w:t>
              </w:r>
              <w:r>
                <w:rPr>
                  <w:i/>
                  <w:iCs/>
                  <w:noProof/>
                </w:rPr>
                <w:t>Python Object Oriented</w:t>
              </w:r>
              <w:r>
                <w:rPr>
                  <w:noProof/>
                </w:rPr>
                <w:t>. Retrieved from Tutorials Point: https://www.tutorialspoint.com/python/python_classes_objects.htm</w:t>
              </w:r>
            </w:p>
            <w:p w14:paraId="473DE04B" w14:textId="77777777" w:rsidR="00925C26" w:rsidRDefault="00925C26" w:rsidP="00925C26">
              <w:pPr>
                <w:pStyle w:val="Bibliography"/>
                <w:ind w:left="720" w:hanging="720"/>
                <w:rPr>
                  <w:noProof/>
                </w:rPr>
              </w:pPr>
              <w:r>
                <w:rPr>
                  <w:noProof/>
                </w:rPr>
                <w:t xml:space="preserve">Wolfgang, P. (1994). </w:t>
              </w:r>
              <w:r>
                <w:rPr>
                  <w:i/>
                  <w:iCs/>
                  <w:noProof/>
                </w:rPr>
                <w:t>Design patterns for object-oriented software development.</w:t>
              </w:r>
              <w:r>
                <w:rPr>
                  <w:noProof/>
                </w:rPr>
                <w:t xml:space="preserve"> Reading, Massachusetts: Addison-Wesley Publishing Co.</w:t>
              </w:r>
            </w:p>
            <w:p w14:paraId="75B6A949" w14:textId="29D040CA" w:rsidR="00C155CA" w:rsidRPr="0063618A" w:rsidRDefault="00EA4552" w:rsidP="00925C26">
              <w:r>
                <w:rPr>
                  <w:b/>
                  <w:bCs/>
                  <w:noProof/>
                </w:rPr>
                <w:fldChar w:fldCharType="end"/>
              </w:r>
            </w:p>
          </w:sdtContent>
        </w:sdt>
      </w:sdtContent>
    </w:sdt>
    <w:sectPr w:rsidR="00C155CA" w:rsidRPr="0063618A" w:rsidSect="0049499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FD52E2" w14:textId="77777777" w:rsidR="00486308" w:rsidRDefault="00486308" w:rsidP="00EA5662">
      <w:r>
        <w:separator/>
      </w:r>
    </w:p>
  </w:endnote>
  <w:endnote w:type="continuationSeparator" w:id="0">
    <w:p w14:paraId="5F0AA8FD" w14:textId="77777777" w:rsidR="00486308" w:rsidRDefault="00486308" w:rsidP="00EA5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FD2DA" w14:textId="77777777" w:rsidR="009B7296" w:rsidRDefault="009B7296" w:rsidP="00DA07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01B66A" w14:textId="77777777" w:rsidR="009B7296" w:rsidRDefault="009B7296" w:rsidP="00A73B5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9B3F76" w14:textId="5D25638F" w:rsidR="009B7296" w:rsidRDefault="009B7296" w:rsidP="00DA07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B3AFB">
      <w:rPr>
        <w:rStyle w:val="PageNumber"/>
        <w:noProof/>
      </w:rPr>
      <w:t>23</w:t>
    </w:r>
    <w:r>
      <w:rPr>
        <w:rStyle w:val="PageNumber"/>
      </w:rPr>
      <w:fldChar w:fldCharType="end"/>
    </w:r>
  </w:p>
  <w:sdt>
    <w:sdtPr>
      <w:id w:val="2109472903"/>
      <w:docPartObj>
        <w:docPartGallery w:val="Page Numbers (Bottom of Page)"/>
        <w:docPartUnique/>
      </w:docPartObj>
    </w:sdtPr>
    <w:sdtEndPr>
      <w:rPr>
        <w:color w:val="7F7F7F" w:themeColor="background1" w:themeShade="7F"/>
        <w:spacing w:val="60"/>
      </w:rPr>
    </w:sdtEndPr>
    <w:sdtContent>
      <w:p w14:paraId="5E3CE1BC" w14:textId="3F0DB310" w:rsidR="009B7296" w:rsidRDefault="009B7296" w:rsidP="00A73B57">
        <w:pPr>
          <w:pStyle w:val="Footer"/>
          <w:ind w:right="360"/>
        </w:pPr>
        <w:r>
          <w:t xml:space="preserve"> | </w:t>
        </w:r>
        <w:r>
          <w:rPr>
            <w:color w:val="7F7F7F" w:themeColor="background1" w:themeShade="7F"/>
            <w:spacing w:val="60"/>
          </w:rPr>
          <w:t>Page</w:t>
        </w:r>
      </w:p>
    </w:sdtContent>
  </w:sdt>
  <w:p w14:paraId="60ACDCAF" w14:textId="77777777" w:rsidR="009B7296" w:rsidRDefault="009B7296" w:rsidP="00EA5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50266D" w14:textId="77777777" w:rsidR="00486308" w:rsidRDefault="00486308" w:rsidP="00EA5662">
      <w:r>
        <w:separator/>
      </w:r>
    </w:p>
  </w:footnote>
  <w:footnote w:type="continuationSeparator" w:id="0">
    <w:p w14:paraId="2702E615" w14:textId="77777777" w:rsidR="00486308" w:rsidRDefault="00486308" w:rsidP="00EA56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2A711" w14:textId="77777777" w:rsidR="009B7296" w:rsidRDefault="009B7296" w:rsidP="004E5B1A">
    <w:pPr>
      <w:spacing w:after="0" w:line="240" w:lineRule="auto"/>
      <w:jc w:val="right"/>
    </w:pPr>
    <w:r>
      <w:t>Timothy Boyarski</w:t>
    </w:r>
  </w:p>
  <w:p w14:paraId="2201942D" w14:textId="5F4DED23" w:rsidR="009B7296" w:rsidRDefault="009B7296" w:rsidP="004E5B1A">
    <w:pPr>
      <w:spacing w:after="0" w:line="240" w:lineRule="auto"/>
      <w:jc w:val="right"/>
    </w:pPr>
    <w:r>
      <w:t xml:space="preserve">2011 Winter Cres, Coquitlam, BC V3K </w:t>
    </w:r>
    <w:proofErr w:type="spellStart"/>
    <w:r>
      <w:t>6T6</w:t>
    </w:r>
    <w:proofErr w:type="spellEnd"/>
  </w:p>
  <w:p w14:paraId="319E4F60" w14:textId="77777777" w:rsidR="009B7296" w:rsidRDefault="009B7296" w:rsidP="004E5B1A">
    <w:pPr>
      <w:spacing w:after="0" w:line="240" w:lineRule="auto"/>
      <w:jc w:val="right"/>
    </w:pPr>
    <w:r>
      <w:t>COMP2990: January 2017 – August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33D1"/>
    <w:multiLevelType w:val="hybridMultilevel"/>
    <w:tmpl w:val="3D58ABC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4CE118F"/>
    <w:multiLevelType w:val="hybridMultilevel"/>
    <w:tmpl w:val="9BF8E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AF1DA1"/>
    <w:multiLevelType w:val="hybridMultilevel"/>
    <w:tmpl w:val="C3AC15E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8AF429F"/>
    <w:multiLevelType w:val="hybridMultilevel"/>
    <w:tmpl w:val="2BB2C966"/>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4" w15:restartNumberingAfterBreak="0">
    <w:nsid w:val="18AD4A73"/>
    <w:multiLevelType w:val="hybridMultilevel"/>
    <w:tmpl w:val="BA6EBBEA"/>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5" w15:restartNumberingAfterBreak="0">
    <w:nsid w:val="1C843BB7"/>
    <w:multiLevelType w:val="hybridMultilevel"/>
    <w:tmpl w:val="1DAEFAB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DCA0BD1"/>
    <w:multiLevelType w:val="hybridMultilevel"/>
    <w:tmpl w:val="0C3CDAC4"/>
    <w:lvl w:ilvl="0" w:tplc="0409001B">
      <w:start w:val="1"/>
      <w:numFmt w:val="lowerRoman"/>
      <w:lvlText w:val="%1."/>
      <w:lvlJc w:val="righ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360"/>
      </w:pPr>
      <w:rPr>
        <w:rFont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472922"/>
    <w:multiLevelType w:val="hybridMultilevel"/>
    <w:tmpl w:val="6E900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7570B5"/>
    <w:multiLevelType w:val="hybridMultilevel"/>
    <w:tmpl w:val="38E410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3DD04EB"/>
    <w:multiLevelType w:val="hybridMultilevel"/>
    <w:tmpl w:val="E5FEF22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15:restartNumberingAfterBreak="0">
    <w:nsid w:val="2589346A"/>
    <w:multiLevelType w:val="hybridMultilevel"/>
    <w:tmpl w:val="1B1C4E8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67D3548"/>
    <w:multiLevelType w:val="hybridMultilevel"/>
    <w:tmpl w:val="90A47EBA"/>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2" w15:restartNumberingAfterBreak="0">
    <w:nsid w:val="278967A9"/>
    <w:multiLevelType w:val="hybridMultilevel"/>
    <w:tmpl w:val="05C83C4C"/>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3" w15:restartNumberingAfterBreak="0">
    <w:nsid w:val="278C6A55"/>
    <w:multiLevelType w:val="hybridMultilevel"/>
    <w:tmpl w:val="2E5E5114"/>
    <w:lvl w:ilvl="0" w:tplc="1009000F">
      <w:start w:val="1"/>
      <w:numFmt w:val="decimal"/>
      <w:lvlText w:val="%1."/>
      <w:lvlJc w:val="left"/>
      <w:pPr>
        <w:ind w:left="-2794" w:hanging="360"/>
      </w:pPr>
    </w:lvl>
    <w:lvl w:ilvl="1" w:tplc="10090019" w:tentative="1">
      <w:start w:val="1"/>
      <w:numFmt w:val="lowerLetter"/>
      <w:lvlText w:val="%2."/>
      <w:lvlJc w:val="left"/>
      <w:pPr>
        <w:ind w:left="-2074" w:hanging="360"/>
      </w:pPr>
    </w:lvl>
    <w:lvl w:ilvl="2" w:tplc="1009001B" w:tentative="1">
      <w:start w:val="1"/>
      <w:numFmt w:val="lowerRoman"/>
      <w:lvlText w:val="%3."/>
      <w:lvlJc w:val="right"/>
      <w:pPr>
        <w:ind w:left="-1354" w:hanging="180"/>
      </w:pPr>
    </w:lvl>
    <w:lvl w:ilvl="3" w:tplc="1009000F" w:tentative="1">
      <w:start w:val="1"/>
      <w:numFmt w:val="decimal"/>
      <w:lvlText w:val="%4."/>
      <w:lvlJc w:val="left"/>
      <w:pPr>
        <w:ind w:left="-634" w:hanging="360"/>
      </w:pPr>
    </w:lvl>
    <w:lvl w:ilvl="4" w:tplc="10090019" w:tentative="1">
      <w:start w:val="1"/>
      <w:numFmt w:val="lowerLetter"/>
      <w:lvlText w:val="%5."/>
      <w:lvlJc w:val="left"/>
      <w:pPr>
        <w:ind w:left="86" w:hanging="360"/>
      </w:pPr>
    </w:lvl>
    <w:lvl w:ilvl="5" w:tplc="1009001B" w:tentative="1">
      <w:start w:val="1"/>
      <w:numFmt w:val="lowerRoman"/>
      <w:lvlText w:val="%6."/>
      <w:lvlJc w:val="right"/>
      <w:pPr>
        <w:ind w:left="806" w:hanging="180"/>
      </w:pPr>
    </w:lvl>
    <w:lvl w:ilvl="6" w:tplc="1009000F" w:tentative="1">
      <w:start w:val="1"/>
      <w:numFmt w:val="decimal"/>
      <w:lvlText w:val="%7."/>
      <w:lvlJc w:val="left"/>
      <w:pPr>
        <w:ind w:left="1526" w:hanging="360"/>
      </w:pPr>
    </w:lvl>
    <w:lvl w:ilvl="7" w:tplc="10090019" w:tentative="1">
      <w:start w:val="1"/>
      <w:numFmt w:val="lowerLetter"/>
      <w:lvlText w:val="%8."/>
      <w:lvlJc w:val="left"/>
      <w:pPr>
        <w:ind w:left="2246" w:hanging="360"/>
      </w:pPr>
    </w:lvl>
    <w:lvl w:ilvl="8" w:tplc="1009001B" w:tentative="1">
      <w:start w:val="1"/>
      <w:numFmt w:val="lowerRoman"/>
      <w:lvlText w:val="%9."/>
      <w:lvlJc w:val="right"/>
      <w:pPr>
        <w:ind w:left="2966" w:hanging="180"/>
      </w:pPr>
    </w:lvl>
  </w:abstractNum>
  <w:abstractNum w:abstractNumId="14" w15:restartNumberingAfterBreak="0">
    <w:nsid w:val="2B244FDD"/>
    <w:multiLevelType w:val="hybridMultilevel"/>
    <w:tmpl w:val="2C564278"/>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5" w15:restartNumberingAfterBreak="0">
    <w:nsid w:val="2B9C46A6"/>
    <w:multiLevelType w:val="hybridMultilevel"/>
    <w:tmpl w:val="0FF6CCDC"/>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6" w15:restartNumberingAfterBreak="0">
    <w:nsid w:val="2D570E74"/>
    <w:multiLevelType w:val="hybridMultilevel"/>
    <w:tmpl w:val="7A92B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27A337E"/>
    <w:multiLevelType w:val="hybridMultilevel"/>
    <w:tmpl w:val="8556B912"/>
    <w:lvl w:ilvl="0" w:tplc="63E6E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953619E"/>
    <w:multiLevelType w:val="hybridMultilevel"/>
    <w:tmpl w:val="5F1669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A1D261F"/>
    <w:multiLevelType w:val="hybridMultilevel"/>
    <w:tmpl w:val="8DB86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3534EC"/>
    <w:multiLevelType w:val="hybridMultilevel"/>
    <w:tmpl w:val="06F8AED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415E74A4"/>
    <w:multiLevelType w:val="hybridMultilevel"/>
    <w:tmpl w:val="0FACAF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24866D9"/>
    <w:multiLevelType w:val="hybridMultilevel"/>
    <w:tmpl w:val="519666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68C74C3"/>
    <w:multiLevelType w:val="hybridMultilevel"/>
    <w:tmpl w:val="A2480D0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73C61E7"/>
    <w:multiLevelType w:val="hybridMultilevel"/>
    <w:tmpl w:val="43CC513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59682DB9"/>
    <w:multiLevelType w:val="hybridMultilevel"/>
    <w:tmpl w:val="78328C02"/>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6" w15:restartNumberingAfterBreak="0">
    <w:nsid w:val="5B2B48D5"/>
    <w:multiLevelType w:val="hybridMultilevel"/>
    <w:tmpl w:val="A13CFB24"/>
    <w:lvl w:ilvl="0" w:tplc="10090001">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27" w15:restartNumberingAfterBreak="0">
    <w:nsid w:val="5E7165F9"/>
    <w:multiLevelType w:val="hybridMultilevel"/>
    <w:tmpl w:val="B05C5A2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1734B5C"/>
    <w:multiLevelType w:val="hybridMultilevel"/>
    <w:tmpl w:val="A99E8D1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1AD63EA"/>
    <w:multiLevelType w:val="hybridMultilevel"/>
    <w:tmpl w:val="BDB68D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4240256"/>
    <w:multiLevelType w:val="hybridMultilevel"/>
    <w:tmpl w:val="73D66E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64F71294"/>
    <w:multiLevelType w:val="hybridMultilevel"/>
    <w:tmpl w:val="310ACDC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66407181"/>
    <w:multiLevelType w:val="hybridMultilevel"/>
    <w:tmpl w:val="608EA3E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1B">
      <w:start w:val="1"/>
      <w:numFmt w:val="lowerRoman"/>
      <w:lvlText w:val="%3."/>
      <w:lvlJc w:val="right"/>
      <w:pPr>
        <w:ind w:left="2444" w:hanging="360"/>
      </w:pPr>
      <w:rPr>
        <w:rFont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6DD13C8B"/>
    <w:multiLevelType w:val="hybridMultilevel"/>
    <w:tmpl w:val="DD9C3FE8"/>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6E7258DC"/>
    <w:multiLevelType w:val="hybridMultilevel"/>
    <w:tmpl w:val="7B74B1D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03908F1"/>
    <w:multiLevelType w:val="hybridMultilevel"/>
    <w:tmpl w:val="6F6CE6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CB91E2D"/>
    <w:multiLevelType w:val="hybridMultilevel"/>
    <w:tmpl w:val="AAD67C9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7E293321"/>
    <w:multiLevelType w:val="hybridMultilevel"/>
    <w:tmpl w:val="6682287E"/>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num w:numId="1">
    <w:abstractNumId w:val="29"/>
  </w:num>
  <w:num w:numId="2">
    <w:abstractNumId w:val="26"/>
  </w:num>
  <w:num w:numId="3">
    <w:abstractNumId w:val="37"/>
  </w:num>
  <w:num w:numId="4">
    <w:abstractNumId w:val="12"/>
  </w:num>
  <w:num w:numId="5">
    <w:abstractNumId w:val="3"/>
  </w:num>
  <w:num w:numId="6">
    <w:abstractNumId w:val="15"/>
  </w:num>
  <w:num w:numId="7">
    <w:abstractNumId w:val="25"/>
  </w:num>
  <w:num w:numId="8">
    <w:abstractNumId w:val="14"/>
  </w:num>
  <w:num w:numId="9">
    <w:abstractNumId w:val="4"/>
  </w:num>
  <w:num w:numId="10">
    <w:abstractNumId w:val="11"/>
  </w:num>
  <w:num w:numId="11">
    <w:abstractNumId w:val="13"/>
  </w:num>
  <w:num w:numId="12">
    <w:abstractNumId w:val="20"/>
  </w:num>
  <w:num w:numId="13">
    <w:abstractNumId w:val="9"/>
  </w:num>
  <w:num w:numId="14">
    <w:abstractNumId w:val="22"/>
  </w:num>
  <w:num w:numId="15">
    <w:abstractNumId w:val="5"/>
  </w:num>
  <w:num w:numId="16">
    <w:abstractNumId w:val="30"/>
  </w:num>
  <w:num w:numId="17">
    <w:abstractNumId w:val="16"/>
  </w:num>
  <w:num w:numId="18">
    <w:abstractNumId w:val="23"/>
  </w:num>
  <w:num w:numId="19">
    <w:abstractNumId w:val="7"/>
  </w:num>
  <w:num w:numId="20">
    <w:abstractNumId w:val="2"/>
  </w:num>
  <w:num w:numId="21">
    <w:abstractNumId w:val="24"/>
  </w:num>
  <w:num w:numId="22">
    <w:abstractNumId w:val="10"/>
  </w:num>
  <w:num w:numId="23">
    <w:abstractNumId w:val="0"/>
  </w:num>
  <w:num w:numId="24">
    <w:abstractNumId w:val="28"/>
  </w:num>
  <w:num w:numId="25">
    <w:abstractNumId w:val="32"/>
  </w:num>
  <w:num w:numId="26">
    <w:abstractNumId w:val="6"/>
  </w:num>
  <w:num w:numId="27">
    <w:abstractNumId w:val="33"/>
  </w:num>
  <w:num w:numId="28">
    <w:abstractNumId w:val="8"/>
  </w:num>
  <w:num w:numId="29">
    <w:abstractNumId w:val="18"/>
  </w:num>
  <w:num w:numId="30">
    <w:abstractNumId w:val="19"/>
  </w:num>
  <w:num w:numId="31">
    <w:abstractNumId w:val="31"/>
  </w:num>
  <w:num w:numId="32">
    <w:abstractNumId w:val="35"/>
  </w:num>
  <w:num w:numId="33">
    <w:abstractNumId w:val="34"/>
  </w:num>
  <w:num w:numId="34">
    <w:abstractNumId w:val="36"/>
  </w:num>
  <w:num w:numId="35">
    <w:abstractNumId w:val="21"/>
  </w:num>
  <w:num w:numId="36">
    <w:abstractNumId w:val="27"/>
  </w:num>
  <w:num w:numId="37">
    <w:abstractNumId w:val="17"/>
  </w:num>
  <w:num w:numId="3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auren">
    <w15:presenceInfo w15:providerId="None" w15:userId="Laur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7B1"/>
    <w:rsid w:val="000013CC"/>
    <w:rsid w:val="0001159B"/>
    <w:rsid w:val="00011A8D"/>
    <w:rsid w:val="000238E4"/>
    <w:rsid w:val="00024BB8"/>
    <w:rsid w:val="00026736"/>
    <w:rsid w:val="000327DB"/>
    <w:rsid w:val="0003636F"/>
    <w:rsid w:val="0004529F"/>
    <w:rsid w:val="00054711"/>
    <w:rsid w:val="0006330F"/>
    <w:rsid w:val="000660B0"/>
    <w:rsid w:val="00066EAA"/>
    <w:rsid w:val="00074ADB"/>
    <w:rsid w:val="000839E5"/>
    <w:rsid w:val="000903B7"/>
    <w:rsid w:val="0009188D"/>
    <w:rsid w:val="000958B1"/>
    <w:rsid w:val="00095F1B"/>
    <w:rsid w:val="000A3B1B"/>
    <w:rsid w:val="000A5FC0"/>
    <w:rsid w:val="000A7A1F"/>
    <w:rsid w:val="000A7C96"/>
    <w:rsid w:val="000B0AED"/>
    <w:rsid w:val="000B23E9"/>
    <w:rsid w:val="000B4A64"/>
    <w:rsid w:val="000D0045"/>
    <w:rsid w:val="000D04FA"/>
    <w:rsid w:val="000D1A5C"/>
    <w:rsid w:val="000D692E"/>
    <w:rsid w:val="000E2169"/>
    <w:rsid w:val="000E3A99"/>
    <w:rsid w:val="000E6007"/>
    <w:rsid w:val="000F55DD"/>
    <w:rsid w:val="000F6E49"/>
    <w:rsid w:val="000F75CB"/>
    <w:rsid w:val="00100612"/>
    <w:rsid w:val="0010129C"/>
    <w:rsid w:val="00102284"/>
    <w:rsid w:val="0010309F"/>
    <w:rsid w:val="0010473E"/>
    <w:rsid w:val="00113ABD"/>
    <w:rsid w:val="001140A1"/>
    <w:rsid w:val="001141DB"/>
    <w:rsid w:val="0011502F"/>
    <w:rsid w:val="00121670"/>
    <w:rsid w:val="00130EF9"/>
    <w:rsid w:val="001322C0"/>
    <w:rsid w:val="0013316B"/>
    <w:rsid w:val="00133548"/>
    <w:rsid w:val="00136B91"/>
    <w:rsid w:val="00142776"/>
    <w:rsid w:val="0014796E"/>
    <w:rsid w:val="001531C1"/>
    <w:rsid w:val="00155821"/>
    <w:rsid w:val="00155961"/>
    <w:rsid w:val="0015701C"/>
    <w:rsid w:val="00160346"/>
    <w:rsid w:val="001636AB"/>
    <w:rsid w:val="001660E9"/>
    <w:rsid w:val="00166BDC"/>
    <w:rsid w:val="0017182D"/>
    <w:rsid w:val="001730A6"/>
    <w:rsid w:val="00175F37"/>
    <w:rsid w:val="00175F46"/>
    <w:rsid w:val="00185631"/>
    <w:rsid w:val="00192AD7"/>
    <w:rsid w:val="00195A65"/>
    <w:rsid w:val="00195A6E"/>
    <w:rsid w:val="00195E48"/>
    <w:rsid w:val="001965C0"/>
    <w:rsid w:val="001A0410"/>
    <w:rsid w:val="001B0F73"/>
    <w:rsid w:val="001B208E"/>
    <w:rsid w:val="001B3AFB"/>
    <w:rsid w:val="001C16C9"/>
    <w:rsid w:val="001D3262"/>
    <w:rsid w:val="001D39C9"/>
    <w:rsid w:val="001E2F7A"/>
    <w:rsid w:val="001E325B"/>
    <w:rsid w:val="001E3FC1"/>
    <w:rsid w:val="001E77EC"/>
    <w:rsid w:val="001F75A1"/>
    <w:rsid w:val="002022DB"/>
    <w:rsid w:val="00206D6A"/>
    <w:rsid w:val="00210E96"/>
    <w:rsid w:val="002129B9"/>
    <w:rsid w:val="00221DFE"/>
    <w:rsid w:val="002222D5"/>
    <w:rsid w:val="00223BE3"/>
    <w:rsid w:val="0022493E"/>
    <w:rsid w:val="002279C1"/>
    <w:rsid w:val="00233159"/>
    <w:rsid w:val="00233D1F"/>
    <w:rsid w:val="00235098"/>
    <w:rsid w:val="002416DA"/>
    <w:rsid w:val="00245FB5"/>
    <w:rsid w:val="002563EA"/>
    <w:rsid w:val="002578E2"/>
    <w:rsid w:val="0026452D"/>
    <w:rsid w:val="00264F77"/>
    <w:rsid w:val="00270DC8"/>
    <w:rsid w:val="002737CA"/>
    <w:rsid w:val="00274FEA"/>
    <w:rsid w:val="0027582D"/>
    <w:rsid w:val="00276A2C"/>
    <w:rsid w:val="00280C47"/>
    <w:rsid w:val="002847CE"/>
    <w:rsid w:val="002861FA"/>
    <w:rsid w:val="00287C31"/>
    <w:rsid w:val="002A0630"/>
    <w:rsid w:val="002A2F20"/>
    <w:rsid w:val="002A3AB8"/>
    <w:rsid w:val="002A541F"/>
    <w:rsid w:val="002B10A7"/>
    <w:rsid w:val="002B3C74"/>
    <w:rsid w:val="002D28B0"/>
    <w:rsid w:val="002D483F"/>
    <w:rsid w:val="002D49A3"/>
    <w:rsid w:val="002D5A0F"/>
    <w:rsid w:val="002D5DCB"/>
    <w:rsid w:val="002E4807"/>
    <w:rsid w:val="002E5278"/>
    <w:rsid w:val="002E5A67"/>
    <w:rsid w:val="002F06BD"/>
    <w:rsid w:val="002F22DC"/>
    <w:rsid w:val="002F3738"/>
    <w:rsid w:val="00303EA1"/>
    <w:rsid w:val="0030509A"/>
    <w:rsid w:val="00305FAE"/>
    <w:rsid w:val="00306C71"/>
    <w:rsid w:val="003112C8"/>
    <w:rsid w:val="0031319A"/>
    <w:rsid w:val="00313B89"/>
    <w:rsid w:val="0032154E"/>
    <w:rsid w:val="00323059"/>
    <w:rsid w:val="003240AA"/>
    <w:rsid w:val="00343F8C"/>
    <w:rsid w:val="0034510A"/>
    <w:rsid w:val="00350AFC"/>
    <w:rsid w:val="0035430D"/>
    <w:rsid w:val="003572F1"/>
    <w:rsid w:val="00360BD4"/>
    <w:rsid w:val="00360C51"/>
    <w:rsid w:val="00362976"/>
    <w:rsid w:val="0036521B"/>
    <w:rsid w:val="003854C6"/>
    <w:rsid w:val="00387336"/>
    <w:rsid w:val="003873C4"/>
    <w:rsid w:val="003970C1"/>
    <w:rsid w:val="003A5EC7"/>
    <w:rsid w:val="003B00AA"/>
    <w:rsid w:val="003B0B0E"/>
    <w:rsid w:val="003B605B"/>
    <w:rsid w:val="003C1B9B"/>
    <w:rsid w:val="003C2269"/>
    <w:rsid w:val="003C2848"/>
    <w:rsid w:val="003D190B"/>
    <w:rsid w:val="003E0BDB"/>
    <w:rsid w:val="003E7B95"/>
    <w:rsid w:val="003F1E8C"/>
    <w:rsid w:val="003F20B6"/>
    <w:rsid w:val="003F33B4"/>
    <w:rsid w:val="00400314"/>
    <w:rsid w:val="00400607"/>
    <w:rsid w:val="0040060A"/>
    <w:rsid w:val="00402FEB"/>
    <w:rsid w:val="0040368E"/>
    <w:rsid w:val="00407964"/>
    <w:rsid w:val="0041034D"/>
    <w:rsid w:val="00410392"/>
    <w:rsid w:val="00415E36"/>
    <w:rsid w:val="00417349"/>
    <w:rsid w:val="00422AAB"/>
    <w:rsid w:val="00424C20"/>
    <w:rsid w:val="00441407"/>
    <w:rsid w:val="00442EC4"/>
    <w:rsid w:val="00446C8D"/>
    <w:rsid w:val="00450289"/>
    <w:rsid w:val="00450FAB"/>
    <w:rsid w:val="004514C6"/>
    <w:rsid w:val="0045497D"/>
    <w:rsid w:val="00455D67"/>
    <w:rsid w:val="00457B82"/>
    <w:rsid w:val="00472095"/>
    <w:rsid w:val="00475DDD"/>
    <w:rsid w:val="00486308"/>
    <w:rsid w:val="004867D0"/>
    <w:rsid w:val="004904E2"/>
    <w:rsid w:val="00492C8E"/>
    <w:rsid w:val="00494994"/>
    <w:rsid w:val="0049560D"/>
    <w:rsid w:val="004A1687"/>
    <w:rsid w:val="004A1DBC"/>
    <w:rsid w:val="004B0F03"/>
    <w:rsid w:val="004B11C7"/>
    <w:rsid w:val="004B585D"/>
    <w:rsid w:val="004C3AFC"/>
    <w:rsid w:val="004C3C82"/>
    <w:rsid w:val="004D0CC0"/>
    <w:rsid w:val="004D3CD1"/>
    <w:rsid w:val="004D54D9"/>
    <w:rsid w:val="004E141E"/>
    <w:rsid w:val="004E41C9"/>
    <w:rsid w:val="004E5B1A"/>
    <w:rsid w:val="004F1909"/>
    <w:rsid w:val="00500018"/>
    <w:rsid w:val="0050019F"/>
    <w:rsid w:val="005139A0"/>
    <w:rsid w:val="00514E7C"/>
    <w:rsid w:val="00517097"/>
    <w:rsid w:val="00527DEF"/>
    <w:rsid w:val="005329CF"/>
    <w:rsid w:val="00540C31"/>
    <w:rsid w:val="00540DA4"/>
    <w:rsid w:val="005431BF"/>
    <w:rsid w:val="005574E4"/>
    <w:rsid w:val="005605A3"/>
    <w:rsid w:val="00567961"/>
    <w:rsid w:val="00574FF9"/>
    <w:rsid w:val="00575552"/>
    <w:rsid w:val="005766D1"/>
    <w:rsid w:val="005801C0"/>
    <w:rsid w:val="00590AE2"/>
    <w:rsid w:val="005924F0"/>
    <w:rsid w:val="00593646"/>
    <w:rsid w:val="005B0601"/>
    <w:rsid w:val="005B3A97"/>
    <w:rsid w:val="005B5F9E"/>
    <w:rsid w:val="005C03C9"/>
    <w:rsid w:val="005C2D46"/>
    <w:rsid w:val="005E2BD5"/>
    <w:rsid w:val="005E7357"/>
    <w:rsid w:val="005F03EF"/>
    <w:rsid w:val="005F045C"/>
    <w:rsid w:val="005F04AE"/>
    <w:rsid w:val="005F1B3D"/>
    <w:rsid w:val="00601BD3"/>
    <w:rsid w:val="00612519"/>
    <w:rsid w:val="00614831"/>
    <w:rsid w:val="00620489"/>
    <w:rsid w:val="00621667"/>
    <w:rsid w:val="00625241"/>
    <w:rsid w:val="00630834"/>
    <w:rsid w:val="00635B13"/>
    <w:rsid w:val="0063618A"/>
    <w:rsid w:val="00637C11"/>
    <w:rsid w:val="006423AA"/>
    <w:rsid w:val="00650A9A"/>
    <w:rsid w:val="00650C02"/>
    <w:rsid w:val="0065215B"/>
    <w:rsid w:val="00656FD4"/>
    <w:rsid w:val="006674F5"/>
    <w:rsid w:val="006703D9"/>
    <w:rsid w:val="00673EC7"/>
    <w:rsid w:val="006807BA"/>
    <w:rsid w:val="00681C4B"/>
    <w:rsid w:val="00683A6B"/>
    <w:rsid w:val="006A6A96"/>
    <w:rsid w:val="006B1E82"/>
    <w:rsid w:val="006B4850"/>
    <w:rsid w:val="006C12DC"/>
    <w:rsid w:val="006C664D"/>
    <w:rsid w:val="006D3BAF"/>
    <w:rsid w:val="006D3D50"/>
    <w:rsid w:val="006D4CB7"/>
    <w:rsid w:val="006D6F2C"/>
    <w:rsid w:val="006E2A8E"/>
    <w:rsid w:val="006E50C3"/>
    <w:rsid w:val="006F2CF9"/>
    <w:rsid w:val="006F4129"/>
    <w:rsid w:val="006F44B2"/>
    <w:rsid w:val="00703AC6"/>
    <w:rsid w:val="00705776"/>
    <w:rsid w:val="007107F6"/>
    <w:rsid w:val="0071643A"/>
    <w:rsid w:val="007233A7"/>
    <w:rsid w:val="007268C0"/>
    <w:rsid w:val="00737AE6"/>
    <w:rsid w:val="00750A3A"/>
    <w:rsid w:val="00752D99"/>
    <w:rsid w:val="00753307"/>
    <w:rsid w:val="0075785D"/>
    <w:rsid w:val="00767B10"/>
    <w:rsid w:val="00771477"/>
    <w:rsid w:val="00785A67"/>
    <w:rsid w:val="00786432"/>
    <w:rsid w:val="00786EF2"/>
    <w:rsid w:val="0079089E"/>
    <w:rsid w:val="00793C1F"/>
    <w:rsid w:val="0079466D"/>
    <w:rsid w:val="007965E9"/>
    <w:rsid w:val="007A0BD9"/>
    <w:rsid w:val="007A1658"/>
    <w:rsid w:val="007A4F38"/>
    <w:rsid w:val="007B0FE7"/>
    <w:rsid w:val="007B2402"/>
    <w:rsid w:val="007B31A4"/>
    <w:rsid w:val="007B34CF"/>
    <w:rsid w:val="007C0A63"/>
    <w:rsid w:val="007C5AFF"/>
    <w:rsid w:val="007D6E02"/>
    <w:rsid w:val="007E06E9"/>
    <w:rsid w:val="007E546C"/>
    <w:rsid w:val="007F4367"/>
    <w:rsid w:val="007F51ED"/>
    <w:rsid w:val="007F6FEC"/>
    <w:rsid w:val="008000F1"/>
    <w:rsid w:val="008046B2"/>
    <w:rsid w:val="00804D61"/>
    <w:rsid w:val="0080537E"/>
    <w:rsid w:val="00811D80"/>
    <w:rsid w:val="00816479"/>
    <w:rsid w:val="00822E40"/>
    <w:rsid w:val="00824F6F"/>
    <w:rsid w:val="00825531"/>
    <w:rsid w:val="00825DF1"/>
    <w:rsid w:val="008260B7"/>
    <w:rsid w:val="00841BF5"/>
    <w:rsid w:val="0084386D"/>
    <w:rsid w:val="00854304"/>
    <w:rsid w:val="00857084"/>
    <w:rsid w:val="0086583A"/>
    <w:rsid w:val="008722D4"/>
    <w:rsid w:val="00872438"/>
    <w:rsid w:val="00877A92"/>
    <w:rsid w:val="00884837"/>
    <w:rsid w:val="0088571B"/>
    <w:rsid w:val="00890CF9"/>
    <w:rsid w:val="0089493E"/>
    <w:rsid w:val="00894AA4"/>
    <w:rsid w:val="0089516D"/>
    <w:rsid w:val="008A09D2"/>
    <w:rsid w:val="008A39BF"/>
    <w:rsid w:val="008A5BC4"/>
    <w:rsid w:val="008A65D4"/>
    <w:rsid w:val="008A67BA"/>
    <w:rsid w:val="008B3365"/>
    <w:rsid w:val="008B4938"/>
    <w:rsid w:val="008B4BAB"/>
    <w:rsid w:val="008C020C"/>
    <w:rsid w:val="008E0C36"/>
    <w:rsid w:val="008E3C5C"/>
    <w:rsid w:val="008E7BE3"/>
    <w:rsid w:val="008F0F79"/>
    <w:rsid w:val="008F58C3"/>
    <w:rsid w:val="008F6D2D"/>
    <w:rsid w:val="00900F93"/>
    <w:rsid w:val="00901F5B"/>
    <w:rsid w:val="00902EF9"/>
    <w:rsid w:val="009068AD"/>
    <w:rsid w:val="00913AE0"/>
    <w:rsid w:val="00913C68"/>
    <w:rsid w:val="009143ED"/>
    <w:rsid w:val="00916163"/>
    <w:rsid w:val="00916D90"/>
    <w:rsid w:val="009216EF"/>
    <w:rsid w:val="00925C26"/>
    <w:rsid w:val="0092602F"/>
    <w:rsid w:val="0093591C"/>
    <w:rsid w:val="00936A0C"/>
    <w:rsid w:val="009462D8"/>
    <w:rsid w:val="00950D0A"/>
    <w:rsid w:val="00955D4F"/>
    <w:rsid w:val="00957151"/>
    <w:rsid w:val="00957CFC"/>
    <w:rsid w:val="00957FCD"/>
    <w:rsid w:val="00960DF2"/>
    <w:rsid w:val="00962682"/>
    <w:rsid w:val="009679E4"/>
    <w:rsid w:val="0097131C"/>
    <w:rsid w:val="00975A44"/>
    <w:rsid w:val="009818DE"/>
    <w:rsid w:val="00985A71"/>
    <w:rsid w:val="0099274C"/>
    <w:rsid w:val="00992918"/>
    <w:rsid w:val="00992F08"/>
    <w:rsid w:val="0099708C"/>
    <w:rsid w:val="009A2A04"/>
    <w:rsid w:val="009B2082"/>
    <w:rsid w:val="009B28DC"/>
    <w:rsid w:val="009B4FA4"/>
    <w:rsid w:val="009B7296"/>
    <w:rsid w:val="009C0CE8"/>
    <w:rsid w:val="009C2A5B"/>
    <w:rsid w:val="009C4FE3"/>
    <w:rsid w:val="009C6F8F"/>
    <w:rsid w:val="009C72EA"/>
    <w:rsid w:val="009D4CF5"/>
    <w:rsid w:val="009D65D9"/>
    <w:rsid w:val="009D6A27"/>
    <w:rsid w:val="009E47B8"/>
    <w:rsid w:val="009E4CDD"/>
    <w:rsid w:val="009F0D2B"/>
    <w:rsid w:val="009F1C1C"/>
    <w:rsid w:val="009F39D3"/>
    <w:rsid w:val="009F5CF0"/>
    <w:rsid w:val="009F5E0C"/>
    <w:rsid w:val="009F72B8"/>
    <w:rsid w:val="00A02737"/>
    <w:rsid w:val="00A2082A"/>
    <w:rsid w:val="00A20CC8"/>
    <w:rsid w:val="00A2532F"/>
    <w:rsid w:val="00A3346B"/>
    <w:rsid w:val="00A37B5F"/>
    <w:rsid w:val="00A41E0F"/>
    <w:rsid w:val="00A42BF0"/>
    <w:rsid w:val="00A47961"/>
    <w:rsid w:val="00A670CF"/>
    <w:rsid w:val="00A73064"/>
    <w:rsid w:val="00A730D2"/>
    <w:rsid w:val="00A73B57"/>
    <w:rsid w:val="00A76C38"/>
    <w:rsid w:val="00A812D4"/>
    <w:rsid w:val="00A84565"/>
    <w:rsid w:val="00A93AB6"/>
    <w:rsid w:val="00AA1FB8"/>
    <w:rsid w:val="00AA7075"/>
    <w:rsid w:val="00AB0FD9"/>
    <w:rsid w:val="00AB3DB7"/>
    <w:rsid w:val="00AC5918"/>
    <w:rsid w:val="00AC7FF2"/>
    <w:rsid w:val="00AD27BA"/>
    <w:rsid w:val="00AD412D"/>
    <w:rsid w:val="00AD5678"/>
    <w:rsid w:val="00AD74F8"/>
    <w:rsid w:val="00AD779E"/>
    <w:rsid w:val="00AE4452"/>
    <w:rsid w:val="00AE6E37"/>
    <w:rsid w:val="00AF321C"/>
    <w:rsid w:val="00AF4F1C"/>
    <w:rsid w:val="00AF5CBA"/>
    <w:rsid w:val="00B079FC"/>
    <w:rsid w:val="00B10553"/>
    <w:rsid w:val="00B23878"/>
    <w:rsid w:val="00B23A26"/>
    <w:rsid w:val="00B34256"/>
    <w:rsid w:val="00B34DFD"/>
    <w:rsid w:val="00B3771B"/>
    <w:rsid w:val="00B405FE"/>
    <w:rsid w:val="00B4143C"/>
    <w:rsid w:val="00B44BF2"/>
    <w:rsid w:val="00B46762"/>
    <w:rsid w:val="00B555A9"/>
    <w:rsid w:val="00B56CF3"/>
    <w:rsid w:val="00B57534"/>
    <w:rsid w:val="00B65015"/>
    <w:rsid w:val="00B65325"/>
    <w:rsid w:val="00B67227"/>
    <w:rsid w:val="00B6745B"/>
    <w:rsid w:val="00B701BA"/>
    <w:rsid w:val="00B713B3"/>
    <w:rsid w:val="00B7483D"/>
    <w:rsid w:val="00B86B21"/>
    <w:rsid w:val="00B8791B"/>
    <w:rsid w:val="00B87FA7"/>
    <w:rsid w:val="00B91180"/>
    <w:rsid w:val="00B954F1"/>
    <w:rsid w:val="00B9619B"/>
    <w:rsid w:val="00B96AA7"/>
    <w:rsid w:val="00B96CE6"/>
    <w:rsid w:val="00BA17C7"/>
    <w:rsid w:val="00BA6CB4"/>
    <w:rsid w:val="00BB0F23"/>
    <w:rsid w:val="00BC13A3"/>
    <w:rsid w:val="00BC18D7"/>
    <w:rsid w:val="00BC47B1"/>
    <w:rsid w:val="00BD2CA4"/>
    <w:rsid w:val="00BD441E"/>
    <w:rsid w:val="00BD50D9"/>
    <w:rsid w:val="00BD5A73"/>
    <w:rsid w:val="00BD76AA"/>
    <w:rsid w:val="00BE6689"/>
    <w:rsid w:val="00BF41A5"/>
    <w:rsid w:val="00BF4A7C"/>
    <w:rsid w:val="00C02F73"/>
    <w:rsid w:val="00C0303E"/>
    <w:rsid w:val="00C04F16"/>
    <w:rsid w:val="00C07DFB"/>
    <w:rsid w:val="00C10091"/>
    <w:rsid w:val="00C137A2"/>
    <w:rsid w:val="00C1390D"/>
    <w:rsid w:val="00C14942"/>
    <w:rsid w:val="00C155CA"/>
    <w:rsid w:val="00C20FD9"/>
    <w:rsid w:val="00C22F8F"/>
    <w:rsid w:val="00C263C7"/>
    <w:rsid w:val="00C27331"/>
    <w:rsid w:val="00C2773A"/>
    <w:rsid w:val="00C328EF"/>
    <w:rsid w:val="00C4315B"/>
    <w:rsid w:val="00C44261"/>
    <w:rsid w:val="00C442D6"/>
    <w:rsid w:val="00C4556A"/>
    <w:rsid w:val="00C45879"/>
    <w:rsid w:val="00C51421"/>
    <w:rsid w:val="00C5453C"/>
    <w:rsid w:val="00C673AE"/>
    <w:rsid w:val="00C67ED6"/>
    <w:rsid w:val="00C755F5"/>
    <w:rsid w:val="00C77039"/>
    <w:rsid w:val="00C77E4A"/>
    <w:rsid w:val="00C86176"/>
    <w:rsid w:val="00C928C5"/>
    <w:rsid w:val="00CA2CDF"/>
    <w:rsid w:val="00CA4C08"/>
    <w:rsid w:val="00CA4DA5"/>
    <w:rsid w:val="00CA4DB1"/>
    <w:rsid w:val="00CA557D"/>
    <w:rsid w:val="00CA6519"/>
    <w:rsid w:val="00CB2CA5"/>
    <w:rsid w:val="00CC4067"/>
    <w:rsid w:val="00CC415A"/>
    <w:rsid w:val="00CD096F"/>
    <w:rsid w:val="00CD2379"/>
    <w:rsid w:val="00CD2818"/>
    <w:rsid w:val="00CD4B93"/>
    <w:rsid w:val="00CD546A"/>
    <w:rsid w:val="00CE224E"/>
    <w:rsid w:val="00CE6FFA"/>
    <w:rsid w:val="00CF3B81"/>
    <w:rsid w:val="00CF74FC"/>
    <w:rsid w:val="00D07567"/>
    <w:rsid w:val="00D11C02"/>
    <w:rsid w:val="00D1218F"/>
    <w:rsid w:val="00D1412E"/>
    <w:rsid w:val="00D1476D"/>
    <w:rsid w:val="00D14FC6"/>
    <w:rsid w:val="00D174AD"/>
    <w:rsid w:val="00D34A5B"/>
    <w:rsid w:val="00D371FF"/>
    <w:rsid w:val="00D52EB0"/>
    <w:rsid w:val="00D5355A"/>
    <w:rsid w:val="00D544FD"/>
    <w:rsid w:val="00D634FA"/>
    <w:rsid w:val="00D640C5"/>
    <w:rsid w:val="00D7371B"/>
    <w:rsid w:val="00D82DE8"/>
    <w:rsid w:val="00D86BC3"/>
    <w:rsid w:val="00D92DFE"/>
    <w:rsid w:val="00DA0738"/>
    <w:rsid w:val="00DA1D3D"/>
    <w:rsid w:val="00DA65F0"/>
    <w:rsid w:val="00DB2B80"/>
    <w:rsid w:val="00DB3811"/>
    <w:rsid w:val="00DB4238"/>
    <w:rsid w:val="00DB4C1A"/>
    <w:rsid w:val="00DC3ECE"/>
    <w:rsid w:val="00DC43CD"/>
    <w:rsid w:val="00DC5F88"/>
    <w:rsid w:val="00DD0E64"/>
    <w:rsid w:val="00DD538E"/>
    <w:rsid w:val="00DD6315"/>
    <w:rsid w:val="00DD6D84"/>
    <w:rsid w:val="00DE0E6B"/>
    <w:rsid w:val="00DE10B2"/>
    <w:rsid w:val="00DF11B5"/>
    <w:rsid w:val="00E00183"/>
    <w:rsid w:val="00E01FBD"/>
    <w:rsid w:val="00E21D6E"/>
    <w:rsid w:val="00E26129"/>
    <w:rsid w:val="00E32821"/>
    <w:rsid w:val="00E36FB0"/>
    <w:rsid w:val="00E42292"/>
    <w:rsid w:val="00E46A61"/>
    <w:rsid w:val="00E519AE"/>
    <w:rsid w:val="00E62326"/>
    <w:rsid w:val="00E63BC5"/>
    <w:rsid w:val="00E67326"/>
    <w:rsid w:val="00E67C8C"/>
    <w:rsid w:val="00E67F98"/>
    <w:rsid w:val="00E7044D"/>
    <w:rsid w:val="00E73C1A"/>
    <w:rsid w:val="00E7634C"/>
    <w:rsid w:val="00E7659D"/>
    <w:rsid w:val="00E825CE"/>
    <w:rsid w:val="00E8294E"/>
    <w:rsid w:val="00E832B3"/>
    <w:rsid w:val="00E94542"/>
    <w:rsid w:val="00E945AD"/>
    <w:rsid w:val="00E97262"/>
    <w:rsid w:val="00EA376C"/>
    <w:rsid w:val="00EA4552"/>
    <w:rsid w:val="00EA5662"/>
    <w:rsid w:val="00EB26E8"/>
    <w:rsid w:val="00EB4207"/>
    <w:rsid w:val="00EC03F5"/>
    <w:rsid w:val="00EC286D"/>
    <w:rsid w:val="00ED43E2"/>
    <w:rsid w:val="00ED5D27"/>
    <w:rsid w:val="00EE0C32"/>
    <w:rsid w:val="00EE549D"/>
    <w:rsid w:val="00EE6C3B"/>
    <w:rsid w:val="00EF1562"/>
    <w:rsid w:val="00EF4EA7"/>
    <w:rsid w:val="00EF7680"/>
    <w:rsid w:val="00F03EA3"/>
    <w:rsid w:val="00F044C6"/>
    <w:rsid w:val="00F100E4"/>
    <w:rsid w:val="00F10AE9"/>
    <w:rsid w:val="00F13F67"/>
    <w:rsid w:val="00F15415"/>
    <w:rsid w:val="00F2507D"/>
    <w:rsid w:val="00F3072B"/>
    <w:rsid w:val="00F348AA"/>
    <w:rsid w:val="00F3607E"/>
    <w:rsid w:val="00F36D25"/>
    <w:rsid w:val="00F50CE0"/>
    <w:rsid w:val="00F519CC"/>
    <w:rsid w:val="00F519ED"/>
    <w:rsid w:val="00F5301A"/>
    <w:rsid w:val="00F5693E"/>
    <w:rsid w:val="00F72CA4"/>
    <w:rsid w:val="00F77206"/>
    <w:rsid w:val="00F77C03"/>
    <w:rsid w:val="00F77D56"/>
    <w:rsid w:val="00F80E30"/>
    <w:rsid w:val="00F83AE2"/>
    <w:rsid w:val="00F86036"/>
    <w:rsid w:val="00F90F49"/>
    <w:rsid w:val="00FA0287"/>
    <w:rsid w:val="00FA74D5"/>
    <w:rsid w:val="00FB0A2C"/>
    <w:rsid w:val="00FB295F"/>
    <w:rsid w:val="00FB3E4F"/>
    <w:rsid w:val="00FB6E4D"/>
    <w:rsid w:val="00FB7D6E"/>
    <w:rsid w:val="00FC4BA6"/>
    <w:rsid w:val="00FD0CFD"/>
    <w:rsid w:val="00FD4B1F"/>
    <w:rsid w:val="00FD674D"/>
    <w:rsid w:val="00FD6D29"/>
    <w:rsid w:val="00FE003B"/>
    <w:rsid w:val="00FF0E29"/>
    <w:rsid w:val="00FF1ECC"/>
    <w:rsid w:val="00FF24A2"/>
    <w:rsid w:val="00FF7F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0FE0C"/>
  <w15:chartTrackingRefBased/>
  <w15:docId w15:val="{5E73CDCB-0A30-4927-A704-A271E5CA8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E5B1A"/>
    <w:pPr>
      <w:spacing w:after="240" w:line="480" w:lineRule="auto"/>
      <w:ind w:left="284"/>
    </w:pPr>
  </w:style>
  <w:style w:type="paragraph" w:styleId="Heading1">
    <w:name w:val="heading 1"/>
    <w:basedOn w:val="Normal"/>
    <w:next w:val="Normal"/>
    <w:link w:val="Heading1Char"/>
    <w:uiPriority w:val="9"/>
    <w:qFormat/>
    <w:rsid w:val="009E47B8"/>
    <w:pPr>
      <w:keepNext/>
      <w:keepLines/>
      <w:spacing w:before="120"/>
      <w:ind w:left="0"/>
      <w:outlineLvl w:val="0"/>
    </w:pPr>
    <w:rPr>
      <w:rFonts w:asciiTheme="majorHAnsi" w:eastAsiaTheme="majorEastAsia" w:hAnsiTheme="majorHAnsi" w:cstheme="majorBidi"/>
      <w:b/>
      <w:color w:val="2E74B5" w:themeColor="accent1" w:themeShade="BF"/>
      <w:sz w:val="32"/>
      <w:szCs w:val="32"/>
      <w:u w:val="single"/>
    </w:rPr>
  </w:style>
  <w:style w:type="paragraph" w:styleId="Heading2">
    <w:name w:val="heading 2"/>
    <w:basedOn w:val="Normal"/>
    <w:next w:val="Normal"/>
    <w:link w:val="Heading2Char"/>
    <w:uiPriority w:val="9"/>
    <w:unhideWhenUsed/>
    <w:qFormat/>
    <w:rsid w:val="00705776"/>
    <w:pPr>
      <w:keepNext/>
      <w:keepLines/>
      <w:spacing w:before="120"/>
      <w:ind w:left="142"/>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812D4"/>
    <w:pPr>
      <w:keepNext/>
      <w:keepLines/>
      <w:spacing w:before="120" w:line="240" w:lineRule="auto"/>
      <w:outlineLvl w:val="2"/>
    </w:pPr>
    <w:rPr>
      <w:rFonts w:asciiTheme="majorHAnsi" w:eastAsiaTheme="majorEastAsia" w:hAnsiTheme="majorHAnsi" w:cstheme="majorBidi"/>
      <w:color w:val="1F4D78" w:themeColor="accent1" w:themeShade="7F"/>
      <w:sz w:val="24"/>
      <w:szCs w:val="24"/>
      <w:u w:val="single"/>
    </w:rPr>
  </w:style>
  <w:style w:type="paragraph" w:styleId="Heading4">
    <w:name w:val="heading 4"/>
    <w:basedOn w:val="Normal"/>
    <w:next w:val="Normal"/>
    <w:link w:val="Heading4Char"/>
    <w:uiPriority w:val="9"/>
    <w:unhideWhenUsed/>
    <w:qFormat/>
    <w:rsid w:val="00FA028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0D04FA"/>
    <w:pPr>
      <w:keepNext/>
      <w:keepLines/>
      <w:spacing w:before="40" w:after="0" w:line="360" w:lineRule="auto"/>
      <w:outlineLvl w:val="4"/>
    </w:pPr>
    <w:rPr>
      <w:rFonts w:eastAsiaTheme="majorEastAsia"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7B8"/>
    <w:rPr>
      <w:rFonts w:asciiTheme="majorHAnsi" w:eastAsiaTheme="majorEastAsia" w:hAnsiTheme="majorHAnsi" w:cstheme="majorBidi"/>
      <w:b/>
      <w:color w:val="2E74B5" w:themeColor="accent1" w:themeShade="BF"/>
      <w:sz w:val="32"/>
      <w:szCs w:val="32"/>
      <w:u w:val="single"/>
    </w:rPr>
  </w:style>
  <w:style w:type="paragraph" w:styleId="ListParagraph">
    <w:name w:val="List Paragraph"/>
    <w:basedOn w:val="Normal"/>
    <w:uiPriority w:val="34"/>
    <w:qFormat/>
    <w:rsid w:val="008260B7"/>
    <w:pPr>
      <w:ind w:left="720"/>
      <w:contextualSpacing/>
    </w:pPr>
  </w:style>
  <w:style w:type="character" w:customStyle="1" w:styleId="Heading2Char">
    <w:name w:val="Heading 2 Char"/>
    <w:basedOn w:val="DefaultParagraphFont"/>
    <w:link w:val="Heading2"/>
    <w:uiPriority w:val="9"/>
    <w:rsid w:val="00705776"/>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1E325B"/>
    <w:pPr>
      <w:outlineLvl w:val="9"/>
    </w:pPr>
    <w:rPr>
      <w:lang w:val="en-US"/>
    </w:rPr>
  </w:style>
  <w:style w:type="paragraph" w:styleId="TOC1">
    <w:name w:val="toc 1"/>
    <w:basedOn w:val="Normal"/>
    <w:next w:val="Normal"/>
    <w:autoRedefine/>
    <w:uiPriority w:val="39"/>
    <w:unhideWhenUsed/>
    <w:rsid w:val="001E325B"/>
    <w:pPr>
      <w:spacing w:before="120"/>
      <w:ind w:left="0"/>
    </w:pPr>
    <w:rPr>
      <w:b/>
      <w:bCs/>
      <w:i/>
      <w:sz w:val="24"/>
      <w:szCs w:val="24"/>
    </w:rPr>
  </w:style>
  <w:style w:type="paragraph" w:styleId="TOC2">
    <w:name w:val="toc 2"/>
    <w:basedOn w:val="Normal"/>
    <w:next w:val="Normal"/>
    <w:autoRedefine/>
    <w:uiPriority w:val="39"/>
    <w:unhideWhenUsed/>
    <w:rsid w:val="001E325B"/>
    <w:pPr>
      <w:ind w:left="220"/>
    </w:pPr>
    <w:rPr>
      <w:b/>
      <w:bCs/>
      <w:i/>
    </w:rPr>
  </w:style>
  <w:style w:type="character" w:styleId="Hyperlink">
    <w:name w:val="Hyperlink"/>
    <w:basedOn w:val="DefaultParagraphFont"/>
    <w:uiPriority w:val="99"/>
    <w:unhideWhenUsed/>
    <w:rsid w:val="001E325B"/>
    <w:rPr>
      <w:color w:val="0563C1" w:themeColor="hyperlink"/>
      <w:u w:val="single"/>
    </w:rPr>
  </w:style>
  <w:style w:type="paragraph" w:styleId="NoSpacing">
    <w:name w:val="No Spacing"/>
    <w:next w:val="Normal"/>
    <w:link w:val="NoSpacingChar"/>
    <w:uiPriority w:val="1"/>
    <w:qFormat/>
    <w:rsid w:val="004E5B1A"/>
    <w:pPr>
      <w:spacing w:after="0" w:line="480" w:lineRule="auto"/>
    </w:pPr>
    <w:rPr>
      <w:rFonts w:eastAsiaTheme="minorEastAsia"/>
      <w:lang w:val="en-US"/>
    </w:rPr>
  </w:style>
  <w:style w:type="character" w:customStyle="1" w:styleId="NoSpacingChar">
    <w:name w:val="No Spacing Char"/>
    <w:basedOn w:val="DefaultParagraphFont"/>
    <w:link w:val="NoSpacing"/>
    <w:uiPriority w:val="1"/>
    <w:rsid w:val="004E5B1A"/>
    <w:rPr>
      <w:rFonts w:eastAsiaTheme="minorEastAsia"/>
      <w:lang w:val="en-US"/>
    </w:rPr>
  </w:style>
  <w:style w:type="paragraph" w:styleId="Quote">
    <w:name w:val="Quote"/>
    <w:basedOn w:val="Normal"/>
    <w:next w:val="Normal"/>
    <w:link w:val="QuoteChar"/>
    <w:uiPriority w:val="29"/>
    <w:qFormat/>
    <w:rsid w:val="00F519CC"/>
    <w:pPr>
      <w:ind w:left="1560"/>
    </w:pPr>
    <w:rPr>
      <w:i/>
      <w:color w:val="806000" w:themeColor="accent4" w:themeShade="80"/>
    </w:rPr>
  </w:style>
  <w:style w:type="character" w:customStyle="1" w:styleId="QuoteChar">
    <w:name w:val="Quote Char"/>
    <w:basedOn w:val="DefaultParagraphFont"/>
    <w:link w:val="Quote"/>
    <w:uiPriority w:val="29"/>
    <w:rsid w:val="00F519CC"/>
    <w:rPr>
      <w:i/>
      <w:color w:val="806000" w:themeColor="accent4" w:themeShade="80"/>
    </w:rPr>
  </w:style>
  <w:style w:type="paragraph" w:styleId="Header">
    <w:name w:val="header"/>
    <w:basedOn w:val="Normal"/>
    <w:link w:val="HeaderChar"/>
    <w:uiPriority w:val="99"/>
    <w:unhideWhenUsed/>
    <w:rsid w:val="00223BE3"/>
    <w:pPr>
      <w:tabs>
        <w:tab w:val="center" w:pos="4680"/>
        <w:tab w:val="right" w:pos="9360"/>
      </w:tabs>
    </w:pPr>
  </w:style>
  <w:style w:type="character" w:customStyle="1" w:styleId="HeaderChar">
    <w:name w:val="Header Char"/>
    <w:basedOn w:val="DefaultParagraphFont"/>
    <w:link w:val="Header"/>
    <w:uiPriority w:val="99"/>
    <w:rsid w:val="00223BE3"/>
  </w:style>
  <w:style w:type="paragraph" w:styleId="Footer">
    <w:name w:val="footer"/>
    <w:basedOn w:val="Normal"/>
    <w:link w:val="FooterChar"/>
    <w:uiPriority w:val="99"/>
    <w:unhideWhenUsed/>
    <w:rsid w:val="00223BE3"/>
    <w:pPr>
      <w:tabs>
        <w:tab w:val="center" w:pos="4680"/>
        <w:tab w:val="right" w:pos="9360"/>
      </w:tabs>
    </w:pPr>
  </w:style>
  <w:style w:type="character" w:customStyle="1" w:styleId="FooterChar">
    <w:name w:val="Footer Char"/>
    <w:basedOn w:val="DefaultParagraphFont"/>
    <w:link w:val="Footer"/>
    <w:uiPriority w:val="99"/>
    <w:rsid w:val="00223BE3"/>
  </w:style>
  <w:style w:type="character" w:styleId="LineNumber">
    <w:name w:val="line number"/>
    <w:basedOn w:val="DefaultParagraphFont"/>
    <w:uiPriority w:val="99"/>
    <w:semiHidden/>
    <w:unhideWhenUsed/>
    <w:rsid w:val="00916D90"/>
  </w:style>
  <w:style w:type="paragraph" w:styleId="Caption">
    <w:name w:val="caption"/>
    <w:basedOn w:val="Normal"/>
    <w:next w:val="Normal"/>
    <w:uiPriority w:val="35"/>
    <w:unhideWhenUsed/>
    <w:qFormat/>
    <w:rsid w:val="00280C47"/>
    <w:pPr>
      <w:spacing w:line="240" w:lineRule="auto"/>
      <w:ind w:left="0"/>
    </w:pPr>
    <w:rPr>
      <w:rFonts w:ascii="Courier New" w:hAnsi="Courier New"/>
      <w:color w:val="44546A" w:themeColor="text2"/>
      <w:sz w:val="18"/>
      <w:szCs w:val="18"/>
    </w:rPr>
  </w:style>
  <w:style w:type="character" w:customStyle="1" w:styleId="apple-converted-space">
    <w:name w:val="apple-converted-space"/>
    <w:basedOn w:val="DefaultParagraphFont"/>
    <w:rsid w:val="00B44BF2"/>
  </w:style>
  <w:style w:type="paragraph" w:styleId="TOC3">
    <w:name w:val="toc 3"/>
    <w:basedOn w:val="Normal"/>
    <w:next w:val="Normal"/>
    <w:autoRedefine/>
    <w:uiPriority w:val="39"/>
    <w:unhideWhenUsed/>
    <w:rsid w:val="00EA5662"/>
    <w:pPr>
      <w:ind w:left="440"/>
    </w:pPr>
    <w:rPr>
      <w:i/>
    </w:rPr>
  </w:style>
  <w:style w:type="paragraph" w:styleId="TOC4">
    <w:name w:val="toc 4"/>
    <w:basedOn w:val="Normal"/>
    <w:next w:val="Normal"/>
    <w:autoRedefine/>
    <w:uiPriority w:val="39"/>
    <w:semiHidden/>
    <w:unhideWhenUsed/>
    <w:rsid w:val="00EA5662"/>
    <w:pPr>
      <w:ind w:left="660"/>
    </w:pPr>
    <w:rPr>
      <w:i/>
      <w:sz w:val="20"/>
      <w:szCs w:val="20"/>
    </w:rPr>
  </w:style>
  <w:style w:type="paragraph" w:styleId="TOC5">
    <w:name w:val="toc 5"/>
    <w:basedOn w:val="Normal"/>
    <w:next w:val="Normal"/>
    <w:autoRedefine/>
    <w:uiPriority w:val="39"/>
    <w:semiHidden/>
    <w:unhideWhenUsed/>
    <w:rsid w:val="00EA5662"/>
    <w:pPr>
      <w:ind w:left="880"/>
    </w:pPr>
    <w:rPr>
      <w:i/>
      <w:sz w:val="20"/>
      <w:szCs w:val="20"/>
    </w:rPr>
  </w:style>
  <w:style w:type="paragraph" w:styleId="TOC6">
    <w:name w:val="toc 6"/>
    <w:basedOn w:val="Normal"/>
    <w:next w:val="Normal"/>
    <w:autoRedefine/>
    <w:uiPriority w:val="39"/>
    <w:semiHidden/>
    <w:unhideWhenUsed/>
    <w:rsid w:val="00EA5662"/>
    <w:pPr>
      <w:ind w:left="1100"/>
    </w:pPr>
    <w:rPr>
      <w:i/>
      <w:sz w:val="20"/>
      <w:szCs w:val="20"/>
    </w:rPr>
  </w:style>
  <w:style w:type="paragraph" w:styleId="TOC7">
    <w:name w:val="toc 7"/>
    <w:basedOn w:val="Normal"/>
    <w:next w:val="Normal"/>
    <w:autoRedefine/>
    <w:uiPriority w:val="39"/>
    <w:semiHidden/>
    <w:unhideWhenUsed/>
    <w:rsid w:val="00EA5662"/>
    <w:pPr>
      <w:ind w:left="1320"/>
    </w:pPr>
    <w:rPr>
      <w:i/>
      <w:sz w:val="20"/>
      <w:szCs w:val="20"/>
    </w:rPr>
  </w:style>
  <w:style w:type="paragraph" w:styleId="TOC8">
    <w:name w:val="toc 8"/>
    <w:basedOn w:val="Normal"/>
    <w:next w:val="Normal"/>
    <w:autoRedefine/>
    <w:uiPriority w:val="39"/>
    <w:semiHidden/>
    <w:unhideWhenUsed/>
    <w:rsid w:val="00EA5662"/>
    <w:pPr>
      <w:ind w:left="1540"/>
    </w:pPr>
    <w:rPr>
      <w:i/>
      <w:sz w:val="20"/>
      <w:szCs w:val="20"/>
    </w:rPr>
  </w:style>
  <w:style w:type="paragraph" w:styleId="TOC9">
    <w:name w:val="toc 9"/>
    <w:basedOn w:val="Normal"/>
    <w:next w:val="Normal"/>
    <w:autoRedefine/>
    <w:uiPriority w:val="39"/>
    <w:semiHidden/>
    <w:unhideWhenUsed/>
    <w:rsid w:val="00EA5662"/>
    <w:pPr>
      <w:ind w:left="1760"/>
    </w:pPr>
    <w:rPr>
      <w:i/>
      <w:sz w:val="20"/>
      <w:szCs w:val="20"/>
    </w:rPr>
  </w:style>
  <w:style w:type="paragraph" w:styleId="TableofFigures">
    <w:name w:val="table of figures"/>
    <w:basedOn w:val="Normal"/>
    <w:next w:val="Normal"/>
    <w:uiPriority w:val="99"/>
    <w:unhideWhenUsed/>
    <w:rsid w:val="00EA5662"/>
    <w:pPr>
      <w:ind w:left="440" w:hanging="440"/>
    </w:pPr>
  </w:style>
  <w:style w:type="character" w:customStyle="1" w:styleId="Heading3Char">
    <w:name w:val="Heading 3 Char"/>
    <w:basedOn w:val="DefaultParagraphFont"/>
    <w:link w:val="Heading3"/>
    <w:uiPriority w:val="9"/>
    <w:rsid w:val="00A812D4"/>
    <w:rPr>
      <w:rFonts w:asciiTheme="majorHAnsi" w:eastAsiaTheme="majorEastAsia" w:hAnsiTheme="majorHAnsi" w:cstheme="majorBidi"/>
      <w:color w:val="1F4D78" w:themeColor="accent1" w:themeShade="7F"/>
      <w:sz w:val="24"/>
      <w:szCs w:val="24"/>
      <w:u w:val="single"/>
    </w:rPr>
  </w:style>
  <w:style w:type="character" w:customStyle="1" w:styleId="Heading4Char">
    <w:name w:val="Heading 4 Char"/>
    <w:basedOn w:val="DefaultParagraphFont"/>
    <w:link w:val="Heading4"/>
    <w:uiPriority w:val="9"/>
    <w:rsid w:val="00FA0287"/>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424C20"/>
  </w:style>
  <w:style w:type="character" w:customStyle="1" w:styleId="Heading5Char">
    <w:name w:val="Heading 5 Char"/>
    <w:basedOn w:val="DefaultParagraphFont"/>
    <w:link w:val="Heading5"/>
    <w:uiPriority w:val="9"/>
    <w:rsid w:val="000D04FA"/>
    <w:rPr>
      <w:rFonts w:eastAsiaTheme="majorEastAsia" w:cstheme="majorBidi"/>
      <w:b/>
      <w:i/>
      <w:color w:val="000000" w:themeColor="text1"/>
    </w:rPr>
  </w:style>
  <w:style w:type="character" w:styleId="PageNumber">
    <w:name w:val="page number"/>
    <w:basedOn w:val="DefaultParagraphFont"/>
    <w:uiPriority w:val="99"/>
    <w:semiHidden/>
    <w:unhideWhenUsed/>
    <w:rsid w:val="00494994"/>
  </w:style>
  <w:style w:type="character" w:styleId="Emphasis">
    <w:name w:val="Emphasis"/>
    <w:basedOn w:val="DefaultParagraphFont"/>
    <w:uiPriority w:val="20"/>
    <w:qFormat/>
    <w:rsid w:val="00992F08"/>
    <w:rPr>
      <w:i/>
      <w:iCs/>
    </w:rPr>
  </w:style>
  <w:style w:type="character" w:styleId="CommentReference">
    <w:name w:val="annotation reference"/>
    <w:basedOn w:val="DefaultParagraphFont"/>
    <w:uiPriority w:val="99"/>
    <w:semiHidden/>
    <w:unhideWhenUsed/>
    <w:rsid w:val="00A76C38"/>
    <w:rPr>
      <w:sz w:val="18"/>
      <w:szCs w:val="18"/>
    </w:rPr>
  </w:style>
  <w:style w:type="paragraph" w:styleId="CommentText">
    <w:name w:val="annotation text"/>
    <w:basedOn w:val="Normal"/>
    <w:link w:val="CommentTextChar"/>
    <w:uiPriority w:val="99"/>
    <w:semiHidden/>
    <w:unhideWhenUsed/>
    <w:rsid w:val="00A76C38"/>
    <w:pPr>
      <w:spacing w:line="240" w:lineRule="auto"/>
    </w:pPr>
    <w:rPr>
      <w:sz w:val="24"/>
      <w:szCs w:val="24"/>
    </w:rPr>
  </w:style>
  <w:style w:type="character" w:customStyle="1" w:styleId="CommentTextChar">
    <w:name w:val="Comment Text Char"/>
    <w:basedOn w:val="DefaultParagraphFont"/>
    <w:link w:val="CommentText"/>
    <w:uiPriority w:val="99"/>
    <w:semiHidden/>
    <w:rsid w:val="00A76C38"/>
    <w:rPr>
      <w:sz w:val="24"/>
      <w:szCs w:val="24"/>
    </w:rPr>
  </w:style>
  <w:style w:type="paragraph" w:styleId="CommentSubject">
    <w:name w:val="annotation subject"/>
    <w:basedOn w:val="CommentText"/>
    <w:next w:val="CommentText"/>
    <w:link w:val="CommentSubjectChar"/>
    <w:uiPriority w:val="99"/>
    <w:semiHidden/>
    <w:unhideWhenUsed/>
    <w:rsid w:val="00A76C38"/>
    <w:rPr>
      <w:b/>
      <w:bCs/>
      <w:sz w:val="20"/>
      <w:szCs w:val="20"/>
    </w:rPr>
  </w:style>
  <w:style w:type="character" w:customStyle="1" w:styleId="CommentSubjectChar">
    <w:name w:val="Comment Subject Char"/>
    <w:basedOn w:val="CommentTextChar"/>
    <w:link w:val="CommentSubject"/>
    <w:uiPriority w:val="99"/>
    <w:semiHidden/>
    <w:rsid w:val="00A76C38"/>
    <w:rPr>
      <w:b/>
      <w:bCs/>
      <w:sz w:val="20"/>
      <w:szCs w:val="20"/>
    </w:rPr>
  </w:style>
  <w:style w:type="paragraph" w:styleId="BalloonText">
    <w:name w:val="Balloon Text"/>
    <w:basedOn w:val="Normal"/>
    <w:link w:val="BalloonTextChar"/>
    <w:uiPriority w:val="99"/>
    <w:semiHidden/>
    <w:unhideWhenUsed/>
    <w:rsid w:val="00A76C3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76C3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0848">
      <w:bodyDiv w:val="1"/>
      <w:marLeft w:val="0"/>
      <w:marRight w:val="0"/>
      <w:marTop w:val="0"/>
      <w:marBottom w:val="0"/>
      <w:divBdr>
        <w:top w:val="none" w:sz="0" w:space="0" w:color="auto"/>
        <w:left w:val="none" w:sz="0" w:space="0" w:color="auto"/>
        <w:bottom w:val="none" w:sz="0" w:space="0" w:color="auto"/>
        <w:right w:val="none" w:sz="0" w:space="0" w:color="auto"/>
      </w:divBdr>
    </w:div>
    <w:div w:id="4669850">
      <w:bodyDiv w:val="1"/>
      <w:marLeft w:val="0"/>
      <w:marRight w:val="0"/>
      <w:marTop w:val="0"/>
      <w:marBottom w:val="0"/>
      <w:divBdr>
        <w:top w:val="none" w:sz="0" w:space="0" w:color="auto"/>
        <w:left w:val="none" w:sz="0" w:space="0" w:color="auto"/>
        <w:bottom w:val="none" w:sz="0" w:space="0" w:color="auto"/>
        <w:right w:val="none" w:sz="0" w:space="0" w:color="auto"/>
      </w:divBdr>
    </w:div>
    <w:div w:id="7559708">
      <w:bodyDiv w:val="1"/>
      <w:marLeft w:val="0"/>
      <w:marRight w:val="0"/>
      <w:marTop w:val="0"/>
      <w:marBottom w:val="0"/>
      <w:divBdr>
        <w:top w:val="none" w:sz="0" w:space="0" w:color="auto"/>
        <w:left w:val="none" w:sz="0" w:space="0" w:color="auto"/>
        <w:bottom w:val="none" w:sz="0" w:space="0" w:color="auto"/>
        <w:right w:val="none" w:sz="0" w:space="0" w:color="auto"/>
      </w:divBdr>
    </w:div>
    <w:div w:id="8262530">
      <w:bodyDiv w:val="1"/>
      <w:marLeft w:val="0"/>
      <w:marRight w:val="0"/>
      <w:marTop w:val="0"/>
      <w:marBottom w:val="0"/>
      <w:divBdr>
        <w:top w:val="none" w:sz="0" w:space="0" w:color="auto"/>
        <w:left w:val="none" w:sz="0" w:space="0" w:color="auto"/>
        <w:bottom w:val="none" w:sz="0" w:space="0" w:color="auto"/>
        <w:right w:val="none" w:sz="0" w:space="0" w:color="auto"/>
      </w:divBdr>
    </w:div>
    <w:div w:id="10886533">
      <w:bodyDiv w:val="1"/>
      <w:marLeft w:val="0"/>
      <w:marRight w:val="0"/>
      <w:marTop w:val="0"/>
      <w:marBottom w:val="0"/>
      <w:divBdr>
        <w:top w:val="none" w:sz="0" w:space="0" w:color="auto"/>
        <w:left w:val="none" w:sz="0" w:space="0" w:color="auto"/>
        <w:bottom w:val="none" w:sz="0" w:space="0" w:color="auto"/>
        <w:right w:val="none" w:sz="0" w:space="0" w:color="auto"/>
      </w:divBdr>
    </w:div>
    <w:div w:id="24986660">
      <w:bodyDiv w:val="1"/>
      <w:marLeft w:val="0"/>
      <w:marRight w:val="0"/>
      <w:marTop w:val="0"/>
      <w:marBottom w:val="0"/>
      <w:divBdr>
        <w:top w:val="none" w:sz="0" w:space="0" w:color="auto"/>
        <w:left w:val="none" w:sz="0" w:space="0" w:color="auto"/>
        <w:bottom w:val="none" w:sz="0" w:space="0" w:color="auto"/>
        <w:right w:val="none" w:sz="0" w:space="0" w:color="auto"/>
      </w:divBdr>
    </w:div>
    <w:div w:id="25451777">
      <w:bodyDiv w:val="1"/>
      <w:marLeft w:val="0"/>
      <w:marRight w:val="0"/>
      <w:marTop w:val="0"/>
      <w:marBottom w:val="0"/>
      <w:divBdr>
        <w:top w:val="none" w:sz="0" w:space="0" w:color="auto"/>
        <w:left w:val="none" w:sz="0" w:space="0" w:color="auto"/>
        <w:bottom w:val="none" w:sz="0" w:space="0" w:color="auto"/>
        <w:right w:val="none" w:sz="0" w:space="0" w:color="auto"/>
      </w:divBdr>
    </w:div>
    <w:div w:id="29578477">
      <w:bodyDiv w:val="1"/>
      <w:marLeft w:val="0"/>
      <w:marRight w:val="0"/>
      <w:marTop w:val="0"/>
      <w:marBottom w:val="0"/>
      <w:divBdr>
        <w:top w:val="none" w:sz="0" w:space="0" w:color="auto"/>
        <w:left w:val="none" w:sz="0" w:space="0" w:color="auto"/>
        <w:bottom w:val="none" w:sz="0" w:space="0" w:color="auto"/>
        <w:right w:val="none" w:sz="0" w:space="0" w:color="auto"/>
      </w:divBdr>
    </w:div>
    <w:div w:id="34670075">
      <w:bodyDiv w:val="1"/>
      <w:marLeft w:val="0"/>
      <w:marRight w:val="0"/>
      <w:marTop w:val="0"/>
      <w:marBottom w:val="0"/>
      <w:divBdr>
        <w:top w:val="none" w:sz="0" w:space="0" w:color="auto"/>
        <w:left w:val="none" w:sz="0" w:space="0" w:color="auto"/>
        <w:bottom w:val="none" w:sz="0" w:space="0" w:color="auto"/>
        <w:right w:val="none" w:sz="0" w:space="0" w:color="auto"/>
      </w:divBdr>
    </w:div>
    <w:div w:id="38744076">
      <w:bodyDiv w:val="1"/>
      <w:marLeft w:val="0"/>
      <w:marRight w:val="0"/>
      <w:marTop w:val="0"/>
      <w:marBottom w:val="0"/>
      <w:divBdr>
        <w:top w:val="none" w:sz="0" w:space="0" w:color="auto"/>
        <w:left w:val="none" w:sz="0" w:space="0" w:color="auto"/>
        <w:bottom w:val="none" w:sz="0" w:space="0" w:color="auto"/>
        <w:right w:val="none" w:sz="0" w:space="0" w:color="auto"/>
      </w:divBdr>
    </w:div>
    <w:div w:id="40713259">
      <w:bodyDiv w:val="1"/>
      <w:marLeft w:val="0"/>
      <w:marRight w:val="0"/>
      <w:marTop w:val="0"/>
      <w:marBottom w:val="0"/>
      <w:divBdr>
        <w:top w:val="none" w:sz="0" w:space="0" w:color="auto"/>
        <w:left w:val="none" w:sz="0" w:space="0" w:color="auto"/>
        <w:bottom w:val="none" w:sz="0" w:space="0" w:color="auto"/>
        <w:right w:val="none" w:sz="0" w:space="0" w:color="auto"/>
      </w:divBdr>
    </w:div>
    <w:div w:id="45957300">
      <w:bodyDiv w:val="1"/>
      <w:marLeft w:val="0"/>
      <w:marRight w:val="0"/>
      <w:marTop w:val="0"/>
      <w:marBottom w:val="0"/>
      <w:divBdr>
        <w:top w:val="none" w:sz="0" w:space="0" w:color="auto"/>
        <w:left w:val="none" w:sz="0" w:space="0" w:color="auto"/>
        <w:bottom w:val="none" w:sz="0" w:space="0" w:color="auto"/>
        <w:right w:val="none" w:sz="0" w:space="0" w:color="auto"/>
      </w:divBdr>
    </w:div>
    <w:div w:id="48111880">
      <w:bodyDiv w:val="1"/>
      <w:marLeft w:val="0"/>
      <w:marRight w:val="0"/>
      <w:marTop w:val="0"/>
      <w:marBottom w:val="0"/>
      <w:divBdr>
        <w:top w:val="none" w:sz="0" w:space="0" w:color="auto"/>
        <w:left w:val="none" w:sz="0" w:space="0" w:color="auto"/>
        <w:bottom w:val="none" w:sz="0" w:space="0" w:color="auto"/>
        <w:right w:val="none" w:sz="0" w:space="0" w:color="auto"/>
      </w:divBdr>
    </w:div>
    <w:div w:id="53431384">
      <w:bodyDiv w:val="1"/>
      <w:marLeft w:val="0"/>
      <w:marRight w:val="0"/>
      <w:marTop w:val="0"/>
      <w:marBottom w:val="0"/>
      <w:divBdr>
        <w:top w:val="none" w:sz="0" w:space="0" w:color="auto"/>
        <w:left w:val="none" w:sz="0" w:space="0" w:color="auto"/>
        <w:bottom w:val="none" w:sz="0" w:space="0" w:color="auto"/>
        <w:right w:val="none" w:sz="0" w:space="0" w:color="auto"/>
      </w:divBdr>
    </w:div>
    <w:div w:id="55052671">
      <w:bodyDiv w:val="1"/>
      <w:marLeft w:val="0"/>
      <w:marRight w:val="0"/>
      <w:marTop w:val="0"/>
      <w:marBottom w:val="0"/>
      <w:divBdr>
        <w:top w:val="none" w:sz="0" w:space="0" w:color="auto"/>
        <w:left w:val="none" w:sz="0" w:space="0" w:color="auto"/>
        <w:bottom w:val="none" w:sz="0" w:space="0" w:color="auto"/>
        <w:right w:val="none" w:sz="0" w:space="0" w:color="auto"/>
      </w:divBdr>
    </w:div>
    <w:div w:id="57169413">
      <w:bodyDiv w:val="1"/>
      <w:marLeft w:val="0"/>
      <w:marRight w:val="0"/>
      <w:marTop w:val="0"/>
      <w:marBottom w:val="0"/>
      <w:divBdr>
        <w:top w:val="none" w:sz="0" w:space="0" w:color="auto"/>
        <w:left w:val="none" w:sz="0" w:space="0" w:color="auto"/>
        <w:bottom w:val="none" w:sz="0" w:space="0" w:color="auto"/>
        <w:right w:val="none" w:sz="0" w:space="0" w:color="auto"/>
      </w:divBdr>
    </w:div>
    <w:div w:id="58015732">
      <w:bodyDiv w:val="1"/>
      <w:marLeft w:val="0"/>
      <w:marRight w:val="0"/>
      <w:marTop w:val="0"/>
      <w:marBottom w:val="0"/>
      <w:divBdr>
        <w:top w:val="none" w:sz="0" w:space="0" w:color="auto"/>
        <w:left w:val="none" w:sz="0" w:space="0" w:color="auto"/>
        <w:bottom w:val="none" w:sz="0" w:space="0" w:color="auto"/>
        <w:right w:val="none" w:sz="0" w:space="0" w:color="auto"/>
      </w:divBdr>
    </w:div>
    <w:div w:id="60255518">
      <w:bodyDiv w:val="1"/>
      <w:marLeft w:val="0"/>
      <w:marRight w:val="0"/>
      <w:marTop w:val="0"/>
      <w:marBottom w:val="0"/>
      <w:divBdr>
        <w:top w:val="none" w:sz="0" w:space="0" w:color="auto"/>
        <w:left w:val="none" w:sz="0" w:space="0" w:color="auto"/>
        <w:bottom w:val="none" w:sz="0" w:space="0" w:color="auto"/>
        <w:right w:val="none" w:sz="0" w:space="0" w:color="auto"/>
      </w:divBdr>
    </w:div>
    <w:div w:id="61099294">
      <w:bodyDiv w:val="1"/>
      <w:marLeft w:val="0"/>
      <w:marRight w:val="0"/>
      <w:marTop w:val="0"/>
      <w:marBottom w:val="0"/>
      <w:divBdr>
        <w:top w:val="none" w:sz="0" w:space="0" w:color="auto"/>
        <w:left w:val="none" w:sz="0" w:space="0" w:color="auto"/>
        <w:bottom w:val="none" w:sz="0" w:space="0" w:color="auto"/>
        <w:right w:val="none" w:sz="0" w:space="0" w:color="auto"/>
      </w:divBdr>
    </w:div>
    <w:div w:id="62872363">
      <w:bodyDiv w:val="1"/>
      <w:marLeft w:val="0"/>
      <w:marRight w:val="0"/>
      <w:marTop w:val="0"/>
      <w:marBottom w:val="0"/>
      <w:divBdr>
        <w:top w:val="none" w:sz="0" w:space="0" w:color="auto"/>
        <w:left w:val="none" w:sz="0" w:space="0" w:color="auto"/>
        <w:bottom w:val="none" w:sz="0" w:space="0" w:color="auto"/>
        <w:right w:val="none" w:sz="0" w:space="0" w:color="auto"/>
      </w:divBdr>
    </w:div>
    <w:div w:id="69080037">
      <w:bodyDiv w:val="1"/>
      <w:marLeft w:val="0"/>
      <w:marRight w:val="0"/>
      <w:marTop w:val="0"/>
      <w:marBottom w:val="0"/>
      <w:divBdr>
        <w:top w:val="none" w:sz="0" w:space="0" w:color="auto"/>
        <w:left w:val="none" w:sz="0" w:space="0" w:color="auto"/>
        <w:bottom w:val="none" w:sz="0" w:space="0" w:color="auto"/>
        <w:right w:val="none" w:sz="0" w:space="0" w:color="auto"/>
      </w:divBdr>
    </w:div>
    <w:div w:id="73286439">
      <w:bodyDiv w:val="1"/>
      <w:marLeft w:val="0"/>
      <w:marRight w:val="0"/>
      <w:marTop w:val="0"/>
      <w:marBottom w:val="0"/>
      <w:divBdr>
        <w:top w:val="none" w:sz="0" w:space="0" w:color="auto"/>
        <w:left w:val="none" w:sz="0" w:space="0" w:color="auto"/>
        <w:bottom w:val="none" w:sz="0" w:space="0" w:color="auto"/>
        <w:right w:val="none" w:sz="0" w:space="0" w:color="auto"/>
      </w:divBdr>
    </w:div>
    <w:div w:id="78135382">
      <w:bodyDiv w:val="1"/>
      <w:marLeft w:val="0"/>
      <w:marRight w:val="0"/>
      <w:marTop w:val="0"/>
      <w:marBottom w:val="0"/>
      <w:divBdr>
        <w:top w:val="none" w:sz="0" w:space="0" w:color="auto"/>
        <w:left w:val="none" w:sz="0" w:space="0" w:color="auto"/>
        <w:bottom w:val="none" w:sz="0" w:space="0" w:color="auto"/>
        <w:right w:val="none" w:sz="0" w:space="0" w:color="auto"/>
      </w:divBdr>
    </w:div>
    <w:div w:id="88085895">
      <w:bodyDiv w:val="1"/>
      <w:marLeft w:val="0"/>
      <w:marRight w:val="0"/>
      <w:marTop w:val="0"/>
      <w:marBottom w:val="0"/>
      <w:divBdr>
        <w:top w:val="none" w:sz="0" w:space="0" w:color="auto"/>
        <w:left w:val="none" w:sz="0" w:space="0" w:color="auto"/>
        <w:bottom w:val="none" w:sz="0" w:space="0" w:color="auto"/>
        <w:right w:val="none" w:sz="0" w:space="0" w:color="auto"/>
      </w:divBdr>
    </w:div>
    <w:div w:id="91172205">
      <w:bodyDiv w:val="1"/>
      <w:marLeft w:val="0"/>
      <w:marRight w:val="0"/>
      <w:marTop w:val="0"/>
      <w:marBottom w:val="0"/>
      <w:divBdr>
        <w:top w:val="none" w:sz="0" w:space="0" w:color="auto"/>
        <w:left w:val="none" w:sz="0" w:space="0" w:color="auto"/>
        <w:bottom w:val="none" w:sz="0" w:space="0" w:color="auto"/>
        <w:right w:val="none" w:sz="0" w:space="0" w:color="auto"/>
      </w:divBdr>
    </w:div>
    <w:div w:id="98843782">
      <w:bodyDiv w:val="1"/>
      <w:marLeft w:val="0"/>
      <w:marRight w:val="0"/>
      <w:marTop w:val="0"/>
      <w:marBottom w:val="0"/>
      <w:divBdr>
        <w:top w:val="none" w:sz="0" w:space="0" w:color="auto"/>
        <w:left w:val="none" w:sz="0" w:space="0" w:color="auto"/>
        <w:bottom w:val="none" w:sz="0" w:space="0" w:color="auto"/>
        <w:right w:val="none" w:sz="0" w:space="0" w:color="auto"/>
      </w:divBdr>
    </w:div>
    <w:div w:id="99181182">
      <w:bodyDiv w:val="1"/>
      <w:marLeft w:val="0"/>
      <w:marRight w:val="0"/>
      <w:marTop w:val="0"/>
      <w:marBottom w:val="0"/>
      <w:divBdr>
        <w:top w:val="none" w:sz="0" w:space="0" w:color="auto"/>
        <w:left w:val="none" w:sz="0" w:space="0" w:color="auto"/>
        <w:bottom w:val="none" w:sz="0" w:space="0" w:color="auto"/>
        <w:right w:val="none" w:sz="0" w:space="0" w:color="auto"/>
      </w:divBdr>
    </w:div>
    <w:div w:id="100613234">
      <w:bodyDiv w:val="1"/>
      <w:marLeft w:val="0"/>
      <w:marRight w:val="0"/>
      <w:marTop w:val="0"/>
      <w:marBottom w:val="0"/>
      <w:divBdr>
        <w:top w:val="none" w:sz="0" w:space="0" w:color="auto"/>
        <w:left w:val="none" w:sz="0" w:space="0" w:color="auto"/>
        <w:bottom w:val="none" w:sz="0" w:space="0" w:color="auto"/>
        <w:right w:val="none" w:sz="0" w:space="0" w:color="auto"/>
      </w:divBdr>
    </w:div>
    <w:div w:id="106706430">
      <w:bodyDiv w:val="1"/>
      <w:marLeft w:val="0"/>
      <w:marRight w:val="0"/>
      <w:marTop w:val="0"/>
      <w:marBottom w:val="0"/>
      <w:divBdr>
        <w:top w:val="none" w:sz="0" w:space="0" w:color="auto"/>
        <w:left w:val="none" w:sz="0" w:space="0" w:color="auto"/>
        <w:bottom w:val="none" w:sz="0" w:space="0" w:color="auto"/>
        <w:right w:val="none" w:sz="0" w:space="0" w:color="auto"/>
      </w:divBdr>
    </w:div>
    <w:div w:id="108939704">
      <w:bodyDiv w:val="1"/>
      <w:marLeft w:val="0"/>
      <w:marRight w:val="0"/>
      <w:marTop w:val="0"/>
      <w:marBottom w:val="0"/>
      <w:divBdr>
        <w:top w:val="none" w:sz="0" w:space="0" w:color="auto"/>
        <w:left w:val="none" w:sz="0" w:space="0" w:color="auto"/>
        <w:bottom w:val="none" w:sz="0" w:space="0" w:color="auto"/>
        <w:right w:val="none" w:sz="0" w:space="0" w:color="auto"/>
      </w:divBdr>
    </w:div>
    <w:div w:id="110168729">
      <w:bodyDiv w:val="1"/>
      <w:marLeft w:val="0"/>
      <w:marRight w:val="0"/>
      <w:marTop w:val="0"/>
      <w:marBottom w:val="0"/>
      <w:divBdr>
        <w:top w:val="none" w:sz="0" w:space="0" w:color="auto"/>
        <w:left w:val="none" w:sz="0" w:space="0" w:color="auto"/>
        <w:bottom w:val="none" w:sz="0" w:space="0" w:color="auto"/>
        <w:right w:val="none" w:sz="0" w:space="0" w:color="auto"/>
      </w:divBdr>
    </w:div>
    <w:div w:id="112210206">
      <w:bodyDiv w:val="1"/>
      <w:marLeft w:val="0"/>
      <w:marRight w:val="0"/>
      <w:marTop w:val="0"/>
      <w:marBottom w:val="0"/>
      <w:divBdr>
        <w:top w:val="none" w:sz="0" w:space="0" w:color="auto"/>
        <w:left w:val="none" w:sz="0" w:space="0" w:color="auto"/>
        <w:bottom w:val="none" w:sz="0" w:space="0" w:color="auto"/>
        <w:right w:val="none" w:sz="0" w:space="0" w:color="auto"/>
      </w:divBdr>
    </w:div>
    <w:div w:id="112869707">
      <w:bodyDiv w:val="1"/>
      <w:marLeft w:val="0"/>
      <w:marRight w:val="0"/>
      <w:marTop w:val="0"/>
      <w:marBottom w:val="0"/>
      <w:divBdr>
        <w:top w:val="none" w:sz="0" w:space="0" w:color="auto"/>
        <w:left w:val="none" w:sz="0" w:space="0" w:color="auto"/>
        <w:bottom w:val="none" w:sz="0" w:space="0" w:color="auto"/>
        <w:right w:val="none" w:sz="0" w:space="0" w:color="auto"/>
      </w:divBdr>
    </w:div>
    <w:div w:id="113453571">
      <w:bodyDiv w:val="1"/>
      <w:marLeft w:val="0"/>
      <w:marRight w:val="0"/>
      <w:marTop w:val="0"/>
      <w:marBottom w:val="0"/>
      <w:divBdr>
        <w:top w:val="none" w:sz="0" w:space="0" w:color="auto"/>
        <w:left w:val="none" w:sz="0" w:space="0" w:color="auto"/>
        <w:bottom w:val="none" w:sz="0" w:space="0" w:color="auto"/>
        <w:right w:val="none" w:sz="0" w:space="0" w:color="auto"/>
      </w:divBdr>
    </w:div>
    <w:div w:id="116218499">
      <w:bodyDiv w:val="1"/>
      <w:marLeft w:val="0"/>
      <w:marRight w:val="0"/>
      <w:marTop w:val="0"/>
      <w:marBottom w:val="0"/>
      <w:divBdr>
        <w:top w:val="none" w:sz="0" w:space="0" w:color="auto"/>
        <w:left w:val="none" w:sz="0" w:space="0" w:color="auto"/>
        <w:bottom w:val="none" w:sz="0" w:space="0" w:color="auto"/>
        <w:right w:val="none" w:sz="0" w:space="0" w:color="auto"/>
      </w:divBdr>
    </w:div>
    <w:div w:id="119110186">
      <w:bodyDiv w:val="1"/>
      <w:marLeft w:val="0"/>
      <w:marRight w:val="0"/>
      <w:marTop w:val="0"/>
      <w:marBottom w:val="0"/>
      <w:divBdr>
        <w:top w:val="none" w:sz="0" w:space="0" w:color="auto"/>
        <w:left w:val="none" w:sz="0" w:space="0" w:color="auto"/>
        <w:bottom w:val="none" w:sz="0" w:space="0" w:color="auto"/>
        <w:right w:val="none" w:sz="0" w:space="0" w:color="auto"/>
      </w:divBdr>
    </w:div>
    <w:div w:id="121578525">
      <w:bodyDiv w:val="1"/>
      <w:marLeft w:val="0"/>
      <w:marRight w:val="0"/>
      <w:marTop w:val="0"/>
      <w:marBottom w:val="0"/>
      <w:divBdr>
        <w:top w:val="none" w:sz="0" w:space="0" w:color="auto"/>
        <w:left w:val="none" w:sz="0" w:space="0" w:color="auto"/>
        <w:bottom w:val="none" w:sz="0" w:space="0" w:color="auto"/>
        <w:right w:val="none" w:sz="0" w:space="0" w:color="auto"/>
      </w:divBdr>
    </w:div>
    <w:div w:id="126240053">
      <w:bodyDiv w:val="1"/>
      <w:marLeft w:val="0"/>
      <w:marRight w:val="0"/>
      <w:marTop w:val="0"/>
      <w:marBottom w:val="0"/>
      <w:divBdr>
        <w:top w:val="none" w:sz="0" w:space="0" w:color="auto"/>
        <w:left w:val="none" w:sz="0" w:space="0" w:color="auto"/>
        <w:bottom w:val="none" w:sz="0" w:space="0" w:color="auto"/>
        <w:right w:val="none" w:sz="0" w:space="0" w:color="auto"/>
      </w:divBdr>
    </w:div>
    <w:div w:id="128286259">
      <w:bodyDiv w:val="1"/>
      <w:marLeft w:val="0"/>
      <w:marRight w:val="0"/>
      <w:marTop w:val="0"/>
      <w:marBottom w:val="0"/>
      <w:divBdr>
        <w:top w:val="none" w:sz="0" w:space="0" w:color="auto"/>
        <w:left w:val="none" w:sz="0" w:space="0" w:color="auto"/>
        <w:bottom w:val="none" w:sz="0" w:space="0" w:color="auto"/>
        <w:right w:val="none" w:sz="0" w:space="0" w:color="auto"/>
      </w:divBdr>
    </w:div>
    <w:div w:id="130250296">
      <w:bodyDiv w:val="1"/>
      <w:marLeft w:val="0"/>
      <w:marRight w:val="0"/>
      <w:marTop w:val="0"/>
      <w:marBottom w:val="0"/>
      <w:divBdr>
        <w:top w:val="none" w:sz="0" w:space="0" w:color="auto"/>
        <w:left w:val="none" w:sz="0" w:space="0" w:color="auto"/>
        <w:bottom w:val="none" w:sz="0" w:space="0" w:color="auto"/>
        <w:right w:val="none" w:sz="0" w:space="0" w:color="auto"/>
      </w:divBdr>
    </w:div>
    <w:div w:id="131795867">
      <w:bodyDiv w:val="1"/>
      <w:marLeft w:val="0"/>
      <w:marRight w:val="0"/>
      <w:marTop w:val="0"/>
      <w:marBottom w:val="0"/>
      <w:divBdr>
        <w:top w:val="none" w:sz="0" w:space="0" w:color="auto"/>
        <w:left w:val="none" w:sz="0" w:space="0" w:color="auto"/>
        <w:bottom w:val="none" w:sz="0" w:space="0" w:color="auto"/>
        <w:right w:val="none" w:sz="0" w:space="0" w:color="auto"/>
      </w:divBdr>
    </w:div>
    <w:div w:id="139465006">
      <w:bodyDiv w:val="1"/>
      <w:marLeft w:val="0"/>
      <w:marRight w:val="0"/>
      <w:marTop w:val="0"/>
      <w:marBottom w:val="0"/>
      <w:divBdr>
        <w:top w:val="none" w:sz="0" w:space="0" w:color="auto"/>
        <w:left w:val="none" w:sz="0" w:space="0" w:color="auto"/>
        <w:bottom w:val="none" w:sz="0" w:space="0" w:color="auto"/>
        <w:right w:val="none" w:sz="0" w:space="0" w:color="auto"/>
      </w:divBdr>
    </w:div>
    <w:div w:id="140660306">
      <w:bodyDiv w:val="1"/>
      <w:marLeft w:val="0"/>
      <w:marRight w:val="0"/>
      <w:marTop w:val="0"/>
      <w:marBottom w:val="0"/>
      <w:divBdr>
        <w:top w:val="none" w:sz="0" w:space="0" w:color="auto"/>
        <w:left w:val="none" w:sz="0" w:space="0" w:color="auto"/>
        <w:bottom w:val="none" w:sz="0" w:space="0" w:color="auto"/>
        <w:right w:val="none" w:sz="0" w:space="0" w:color="auto"/>
      </w:divBdr>
    </w:div>
    <w:div w:id="141509552">
      <w:bodyDiv w:val="1"/>
      <w:marLeft w:val="0"/>
      <w:marRight w:val="0"/>
      <w:marTop w:val="0"/>
      <w:marBottom w:val="0"/>
      <w:divBdr>
        <w:top w:val="none" w:sz="0" w:space="0" w:color="auto"/>
        <w:left w:val="none" w:sz="0" w:space="0" w:color="auto"/>
        <w:bottom w:val="none" w:sz="0" w:space="0" w:color="auto"/>
        <w:right w:val="none" w:sz="0" w:space="0" w:color="auto"/>
      </w:divBdr>
    </w:div>
    <w:div w:id="142047848">
      <w:bodyDiv w:val="1"/>
      <w:marLeft w:val="0"/>
      <w:marRight w:val="0"/>
      <w:marTop w:val="0"/>
      <w:marBottom w:val="0"/>
      <w:divBdr>
        <w:top w:val="none" w:sz="0" w:space="0" w:color="auto"/>
        <w:left w:val="none" w:sz="0" w:space="0" w:color="auto"/>
        <w:bottom w:val="none" w:sz="0" w:space="0" w:color="auto"/>
        <w:right w:val="none" w:sz="0" w:space="0" w:color="auto"/>
      </w:divBdr>
    </w:div>
    <w:div w:id="143400783">
      <w:bodyDiv w:val="1"/>
      <w:marLeft w:val="0"/>
      <w:marRight w:val="0"/>
      <w:marTop w:val="0"/>
      <w:marBottom w:val="0"/>
      <w:divBdr>
        <w:top w:val="none" w:sz="0" w:space="0" w:color="auto"/>
        <w:left w:val="none" w:sz="0" w:space="0" w:color="auto"/>
        <w:bottom w:val="none" w:sz="0" w:space="0" w:color="auto"/>
        <w:right w:val="none" w:sz="0" w:space="0" w:color="auto"/>
      </w:divBdr>
    </w:div>
    <w:div w:id="144317109">
      <w:bodyDiv w:val="1"/>
      <w:marLeft w:val="0"/>
      <w:marRight w:val="0"/>
      <w:marTop w:val="0"/>
      <w:marBottom w:val="0"/>
      <w:divBdr>
        <w:top w:val="none" w:sz="0" w:space="0" w:color="auto"/>
        <w:left w:val="none" w:sz="0" w:space="0" w:color="auto"/>
        <w:bottom w:val="none" w:sz="0" w:space="0" w:color="auto"/>
        <w:right w:val="none" w:sz="0" w:space="0" w:color="auto"/>
      </w:divBdr>
    </w:div>
    <w:div w:id="151415736">
      <w:bodyDiv w:val="1"/>
      <w:marLeft w:val="0"/>
      <w:marRight w:val="0"/>
      <w:marTop w:val="0"/>
      <w:marBottom w:val="0"/>
      <w:divBdr>
        <w:top w:val="none" w:sz="0" w:space="0" w:color="auto"/>
        <w:left w:val="none" w:sz="0" w:space="0" w:color="auto"/>
        <w:bottom w:val="none" w:sz="0" w:space="0" w:color="auto"/>
        <w:right w:val="none" w:sz="0" w:space="0" w:color="auto"/>
      </w:divBdr>
    </w:div>
    <w:div w:id="151869957">
      <w:bodyDiv w:val="1"/>
      <w:marLeft w:val="0"/>
      <w:marRight w:val="0"/>
      <w:marTop w:val="0"/>
      <w:marBottom w:val="0"/>
      <w:divBdr>
        <w:top w:val="none" w:sz="0" w:space="0" w:color="auto"/>
        <w:left w:val="none" w:sz="0" w:space="0" w:color="auto"/>
        <w:bottom w:val="none" w:sz="0" w:space="0" w:color="auto"/>
        <w:right w:val="none" w:sz="0" w:space="0" w:color="auto"/>
      </w:divBdr>
    </w:div>
    <w:div w:id="153766858">
      <w:bodyDiv w:val="1"/>
      <w:marLeft w:val="0"/>
      <w:marRight w:val="0"/>
      <w:marTop w:val="0"/>
      <w:marBottom w:val="0"/>
      <w:divBdr>
        <w:top w:val="none" w:sz="0" w:space="0" w:color="auto"/>
        <w:left w:val="none" w:sz="0" w:space="0" w:color="auto"/>
        <w:bottom w:val="none" w:sz="0" w:space="0" w:color="auto"/>
        <w:right w:val="none" w:sz="0" w:space="0" w:color="auto"/>
      </w:divBdr>
    </w:div>
    <w:div w:id="159660938">
      <w:bodyDiv w:val="1"/>
      <w:marLeft w:val="0"/>
      <w:marRight w:val="0"/>
      <w:marTop w:val="0"/>
      <w:marBottom w:val="0"/>
      <w:divBdr>
        <w:top w:val="none" w:sz="0" w:space="0" w:color="auto"/>
        <w:left w:val="none" w:sz="0" w:space="0" w:color="auto"/>
        <w:bottom w:val="none" w:sz="0" w:space="0" w:color="auto"/>
        <w:right w:val="none" w:sz="0" w:space="0" w:color="auto"/>
      </w:divBdr>
    </w:div>
    <w:div w:id="163013212">
      <w:bodyDiv w:val="1"/>
      <w:marLeft w:val="0"/>
      <w:marRight w:val="0"/>
      <w:marTop w:val="0"/>
      <w:marBottom w:val="0"/>
      <w:divBdr>
        <w:top w:val="none" w:sz="0" w:space="0" w:color="auto"/>
        <w:left w:val="none" w:sz="0" w:space="0" w:color="auto"/>
        <w:bottom w:val="none" w:sz="0" w:space="0" w:color="auto"/>
        <w:right w:val="none" w:sz="0" w:space="0" w:color="auto"/>
      </w:divBdr>
    </w:div>
    <w:div w:id="165243333">
      <w:bodyDiv w:val="1"/>
      <w:marLeft w:val="0"/>
      <w:marRight w:val="0"/>
      <w:marTop w:val="0"/>
      <w:marBottom w:val="0"/>
      <w:divBdr>
        <w:top w:val="none" w:sz="0" w:space="0" w:color="auto"/>
        <w:left w:val="none" w:sz="0" w:space="0" w:color="auto"/>
        <w:bottom w:val="none" w:sz="0" w:space="0" w:color="auto"/>
        <w:right w:val="none" w:sz="0" w:space="0" w:color="auto"/>
      </w:divBdr>
    </w:div>
    <w:div w:id="166214831">
      <w:bodyDiv w:val="1"/>
      <w:marLeft w:val="0"/>
      <w:marRight w:val="0"/>
      <w:marTop w:val="0"/>
      <w:marBottom w:val="0"/>
      <w:divBdr>
        <w:top w:val="none" w:sz="0" w:space="0" w:color="auto"/>
        <w:left w:val="none" w:sz="0" w:space="0" w:color="auto"/>
        <w:bottom w:val="none" w:sz="0" w:space="0" w:color="auto"/>
        <w:right w:val="none" w:sz="0" w:space="0" w:color="auto"/>
      </w:divBdr>
    </w:div>
    <w:div w:id="166798533">
      <w:bodyDiv w:val="1"/>
      <w:marLeft w:val="0"/>
      <w:marRight w:val="0"/>
      <w:marTop w:val="0"/>
      <w:marBottom w:val="0"/>
      <w:divBdr>
        <w:top w:val="none" w:sz="0" w:space="0" w:color="auto"/>
        <w:left w:val="none" w:sz="0" w:space="0" w:color="auto"/>
        <w:bottom w:val="none" w:sz="0" w:space="0" w:color="auto"/>
        <w:right w:val="none" w:sz="0" w:space="0" w:color="auto"/>
      </w:divBdr>
    </w:div>
    <w:div w:id="170531628">
      <w:bodyDiv w:val="1"/>
      <w:marLeft w:val="0"/>
      <w:marRight w:val="0"/>
      <w:marTop w:val="0"/>
      <w:marBottom w:val="0"/>
      <w:divBdr>
        <w:top w:val="none" w:sz="0" w:space="0" w:color="auto"/>
        <w:left w:val="none" w:sz="0" w:space="0" w:color="auto"/>
        <w:bottom w:val="none" w:sz="0" w:space="0" w:color="auto"/>
        <w:right w:val="none" w:sz="0" w:space="0" w:color="auto"/>
      </w:divBdr>
    </w:div>
    <w:div w:id="174197206">
      <w:bodyDiv w:val="1"/>
      <w:marLeft w:val="0"/>
      <w:marRight w:val="0"/>
      <w:marTop w:val="0"/>
      <w:marBottom w:val="0"/>
      <w:divBdr>
        <w:top w:val="none" w:sz="0" w:space="0" w:color="auto"/>
        <w:left w:val="none" w:sz="0" w:space="0" w:color="auto"/>
        <w:bottom w:val="none" w:sz="0" w:space="0" w:color="auto"/>
        <w:right w:val="none" w:sz="0" w:space="0" w:color="auto"/>
      </w:divBdr>
    </w:div>
    <w:div w:id="179510082">
      <w:bodyDiv w:val="1"/>
      <w:marLeft w:val="0"/>
      <w:marRight w:val="0"/>
      <w:marTop w:val="0"/>
      <w:marBottom w:val="0"/>
      <w:divBdr>
        <w:top w:val="none" w:sz="0" w:space="0" w:color="auto"/>
        <w:left w:val="none" w:sz="0" w:space="0" w:color="auto"/>
        <w:bottom w:val="none" w:sz="0" w:space="0" w:color="auto"/>
        <w:right w:val="none" w:sz="0" w:space="0" w:color="auto"/>
      </w:divBdr>
    </w:div>
    <w:div w:id="180946222">
      <w:bodyDiv w:val="1"/>
      <w:marLeft w:val="0"/>
      <w:marRight w:val="0"/>
      <w:marTop w:val="0"/>
      <w:marBottom w:val="0"/>
      <w:divBdr>
        <w:top w:val="none" w:sz="0" w:space="0" w:color="auto"/>
        <w:left w:val="none" w:sz="0" w:space="0" w:color="auto"/>
        <w:bottom w:val="none" w:sz="0" w:space="0" w:color="auto"/>
        <w:right w:val="none" w:sz="0" w:space="0" w:color="auto"/>
      </w:divBdr>
    </w:div>
    <w:div w:id="188186485">
      <w:bodyDiv w:val="1"/>
      <w:marLeft w:val="0"/>
      <w:marRight w:val="0"/>
      <w:marTop w:val="0"/>
      <w:marBottom w:val="0"/>
      <w:divBdr>
        <w:top w:val="none" w:sz="0" w:space="0" w:color="auto"/>
        <w:left w:val="none" w:sz="0" w:space="0" w:color="auto"/>
        <w:bottom w:val="none" w:sz="0" w:space="0" w:color="auto"/>
        <w:right w:val="none" w:sz="0" w:space="0" w:color="auto"/>
      </w:divBdr>
    </w:div>
    <w:div w:id="189756506">
      <w:bodyDiv w:val="1"/>
      <w:marLeft w:val="0"/>
      <w:marRight w:val="0"/>
      <w:marTop w:val="0"/>
      <w:marBottom w:val="0"/>
      <w:divBdr>
        <w:top w:val="none" w:sz="0" w:space="0" w:color="auto"/>
        <w:left w:val="none" w:sz="0" w:space="0" w:color="auto"/>
        <w:bottom w:val="none" w:sz="0" w:space="0" w:color="auto"/>
        <w:right w:val="none" w:sz="0" w:space="0" w:color="auto"/>
      </w:divBdr>
    </w:div>
    <w:div w:id="196699800">
      <w:bodyDiv w:val="1"/>
      <w:marLeft w:val="0"/>
      <w:marRight w:val="0"/>
      <w:marTop w:val="0"/>
      <w:marBottom w:val="0"/>
      <w:divBdr>
        <w:top w:val="none" w:sz="0" w:space="0" w:color="auto"/>
        <w:left w:val="none" w:sz="0" w:space="0" w:color="auto"/>
        <w:bottom w:val="none" w:sz="0" w:space="0" w:color="auto"/>
        <w:right w:val="none" w:sz="0" w:space="0" w:color="auto"/>
      </w:divBdr>
    </w:div>
    <w:div w:id="197399396">
      <w:bodyDiv w:val="1"/>
      <w:marLeft w:val="0"/>
      <w:marRight w:val="0"/>
      <w:marTop w:val="0"/>
      <w:marBottom w:val="0"/>
      <w:divBdr>
        <w:top w:val="none" w:sz="0" w:space="0" w:color="auto"/>
        <w:left w:val="none" w:sz="0" w:space="0" w:color="auto"/>
        <w:bottom w:val="none" w:sz="0" w:space="0" w:color="auto"/>
        <w:right w:val="none" w:sz="0" w:space="0" w:color="auto"/>
      </w:divBdr>
    </w:div>
    <w:div w:id="198471458">
      <w:bodyDiv w:val="1"/>
      <w:marLeft w:val="0"/>
      <w:marRight w:val="0"/>
      <w:marTop w:val="0"/>
      <w:marBottom w:val="0"/>
      <w:divBdr>
        <w:top w:val="none" w:sz="0" w:space="0" w:color="auto"/>
        <w:left w:val="none" w:sz="0" w:space="0" w:color="auto"/>
        <w:bottom w:val="none" w:sz="0" w:space="0" w:color="auto"/>
        <w:right w:val="none" w:sz="0" w:space="0" w:color="auto"/>
      </w:divBdr>
    </w:div>
    <w:div w:id="199978281">
      <w:bodyDiv w:val="1"/>
      <w:marLeft w:val="0"/>
      <w:marRight w:val="0"/>
      <w:marTop w:val="0"/>
      <w:marBottom w:val="0"/>
      <w:divBdr>
        <w:top w:val="none" w:sz="0" w:space="0" w:color="auto"/>
        <w:left w:val="none" w:sz="0" w:space="0" w:color="auto"/>
        <w:bottom w:val="none" w:sz="0" w:space="0" w:color="auto"/>
        <w:right w:val="none" w:sz="0" w:space="0" w:color="auto"/>
      </w:divBdr>
    </w:div>
    <w:div w:id="200872692">
      <w:bodyDiv w:val="1"/>
      <w:marLeft w:val="0"/>
      <w:marRight w:val="0"/>
      <w:marTop w:val="0"/>
      <w:marBottom w:val="0"/>
      <w:divBdr>
        <w:top w:val="none" w:sz="0" w:space="0" w:color="auto"/>
        <w:left w:val="none" w:sz="0" w:space="0" w:color="auto"/>
        <w:bottom w:val="none" w:sz="0" w:space="0" w:color="auto"/>
        <w:right w:val="none" w:sz="0" w:space="0" w:color="auto"/>
      </w:divBdr>
      <w:divsChild>
        <w:div w:id="1427459615">
          <w:marLeft w:val="0"/>
          <w:marRight w:val="0"/>
          <w:marTop w:val="0"/>
          <w:marBottom w:val="0"/>
          <w:divBdr>
            <w:top w:val="none" w:sz="0" w:space="0" w:color="auto"/>
            <w:left w:val="none" w:sz="0" w:space="0" w:color="auto"/>
            <w:bottom w:val="none" w:sz="0" w:space="0" w:color="auto"/>
            <w:right w:val="none" w:sz="0" w:space="0" w:color="auto"/>
          </w:divBdr>
        </w:div>
      </w:divsChild>
    </w:div>
    <w:div w:id="202864885">
      <w:bodyDiv w:val="1"/>
      <w:marLeft w:val="0"/>
      <w:marRight w:val="0"/>
      <w:marTop w:val="0"/>
      <w:marBottom w:val="0"/>
      <w:divBdr>
        <w:top w:val="none" w:sz="0" w:space="0" w:color="auto"/>
        <w:left w:val="none" w:sz="0" w:space="0" w:color="auto"/>
        <w:bottom w:val="none" w:sz="0" w:space="0" w:color="auto"/>
        <w:right w:val="none" w:sz="0" w:space="0" w:color="auto"/>
      </w:divBdr>
    </w:div>
    <w:div w:id="211818170">
      <w:bodyDiv w:val="1"/>
      <w:marLeft w:val="0"/>
      <w:marRight w:val="0"/>
      <w:marTop w:val="0"/>
      <w:marBottom w:val="0"/>
      <w:divBdr>
        <w:top w:val="none" w:sz="0" w:space="0" w:color="auto"/>
        <w:left w:val="none" w:sz="0" w:space="0" w:color="auto"/>
        <w:bottom w:val="none" w:sz="0" w:space="0" w:color="auto"/>
        <w:right w:val="none" w:sz="0" w:space="0" w:color="auto"/>
      </w:divBdr>
    </w:div>
    <w:div w:id="224754806">
      <w:bodyDiv w:val="1"/>
      <w:marLeft w:val="0"/>
      <w:marRight w:val="0"/>
      <w:marTop w:val="0"/>
      <w:marBottom w:val="0"/>
      <w:divBdr>
        <w:top w:val="none" w:sz="0" w:space="0" w:color="auto"/>
        <w:left w:val="none" w:sz="0" w:space="0" w:color="auto"/>
        <w:bottom w:val="none" w:sz="0" w:space="0" w:color="auto"/>
        <w:right w:val="none" w:sz="0" w:space="0" w:color="auto"/>
      </w:divBdr>
    </w:div>
    <w:div w:id="235822401">
      <w:bodyDiv w:val="1"/>
      <w:marLeft w:val="0"/>
      <w:marRight w:val="0"/>
      <w:marTop w:val="0"/>
      <w:marBottom w:val="0"/>
      <w:divBdr>
        <w:top w:val="none" w:sz="0" w:space="0" w:color="auto"/>
        <w:left w:val="none" w:sz="0" w:space="0" w:color="auto"/>
        <w:bottom w:val="none" w:sz="0" w:space="0" w:color="auto"/>
        <w:right w:val="none" w:sz="0" w:space="0" w:color="auto"/>
      </w:divBdr>
    </w:div>
    <w:div w:id="242299738">
      <w:bodyDiv w:val="1"/>
      <w:marLeft w:val="0"/>
      <w:marRight w:val="0"/>
      <w:marTop w:val="0"/>
      <w:marBottom w:val="0"/>
      <w:divBdr>
        <w:top w:val="none" w:sz="0" w:space="0" w:color="auto"/>
        <w:left w:val="none" w:sz="0" w:space="0" w:color="auto"/>
        <w:bottom w:val="none" w:sz="0" w:space="0" w:color="auto"/>
        <w:right w:val="none" w:sz="0" w:space="0" w:color="auto"/>
      </w:divBdr>
    </w:div>
    <w:div w:id="244414575">
      <w:bodyDiv w:val="1"/>
      <w:marLeft w:val="0"/>
      <w:marRight w:val="0"/>
      <w:marTop w:val="0"/>
      <w:marBottom w:val="0"/>
      <w:divBdr>
        <w:top w:val="none" w:sz="0" w:space="0" w:color="auto"/>
        <w:left w:val="none" w:sz="0" w:space="0" w:color="auto"/>
        <w:bottom w:val="none" w:sz="0" w:space="0" w:color="auto"/>
        <w:right w:val="none" w:sz="0" w:space="0" w:color="auto"/>
      </w:divBdr>
    </w:div>
    <w:div w:id="248077582">
      <w:bodyDiv w:val="1"/>
      <w:marLeft w:val="0"/>
      <w:marRight w:val="0"/>
      <w:marTop w:val="0"/>
      <w:marBottom w:val="0"/>
      <w:divBdr>
        <w:top w:val="none" w:sz="0" w:space="0" w:color="auto"/>
        <w:left w:val="none" w:sz="0" w:space="0" w:color="auto"/>
        <w:bottom w:val="none" w:sz="0" w:space="0" w:color="auto"/>
        <w:right w:val="none" w:sz="0" w:space="0" w:color="auto"/>
      </w:divBdr>
    </w:div>
    <w:div w:id="249430704">
      <w:bodyDiv w:val="1"/>
      <w:marLeft w:val="0"/>
      <w:marRight w:val="0"/>
      <w:marTop w:val="0"/>
      <w:marBottom w:val="0"/>
      <w:divBdr>
        <w:top w:val="none" w:sz="0" w:space="0" w:color="auto"/>
        <w:left w:val="none" w:sz="0" w:space="0" w:color="auto"/>
        <w:bottom w:val="none" w:sz="0" w:space="0" w:color="auto"/>
        <w:right w:val="none" w:sz="0" w:space="0" w:color="auto"/>
      </w:divBdr>
    </w:div>
    <w:div w:id="252514963">
      <w:bodyDiv w:val="1"/>
      <w:marLeft w:val="0"/>
      <w:marRight w:val="0"/>
      <w:marTop w:val="0"/>
      <w:marBottom w:val="0"/>
      <w:divBdr>
        <w:top w:val="none" w:sz="0" w:space="0" w:color="auto"/>
        <w:left w:val="none" w:sz="0" w:space="0" w:color="auto"/>
        <w:bottom w:val="none" w:sz="0" w:space="0" w:color="auto"/>
        <w:right w:val="none" w:sz="0" w:space="0" w:color="auto"/>
      </w:divBdr>
    </w:div>
    <w:div w:id="252933309">
      <w:bodyDiv w:val="1"/>
      <w:marLeft w:val="0"/>
      <w:marRight w:val="0"/>
      <w:marTop w:val="0"/>
      <w:marBottom w:val="0"/>
      <w:divBdr>
        <w:top w:val="none" w:sz="0" w:space="0" w:color="auto"/>
        <w:left w:val="none" w:sz="0" w:space="0" w:color="auto"/>
        <w:bottom w:val="none" w:sz="0" w:space="0" w:color="auto"/>
        <w:right w:val="none" w:sz="0" w:space="0" w:color="auto"/>
      </w:divBdr>
    </w:div>
    <w:div w:id="255555777">
      <w:bodyDiv w:val="1"/>
      <w:marLeft w:val="0"/>
      <w:marRight w:val="0"/>
      <w:marTop w:val="0"/>
      <w:marBottom w:val="0"/>
      <w:divBdr>
        <w:top w:val="none" w:sz="0" w:space="0" w:color="auto"/>
        <w:left w:val="none" w:sz="0" w:space="0" w:color="auto"/>
        <w:bottom w:val="none" w:sz="0" w:space="0" w:color="auto"/>
        <w:right w:val="none" w:sz="0" w:space="0" w:color="auto"/>
      </w:divBdr>
    </w:div>
    <w:div w:id="271058492">
      <w:bodyDiv w:val="1"/>
      <w:marLeft w:val="0"/>
      <w:marRight w:val="0"/>
      <w:marTop w:val="0"/>
      <w:marBottom w:val="0"/>
      <w:divBdr>
        <w:top w:val="none" w:sz="0" w:space="0" w:color="auto"/>
        <w:left w:val="none" w:sz="0" w:space="0" w:color="auto"/>
        <w:bottom w:val="none" w:sz="0" w:space="0" w:color="auto"/>
        <w:right w:val="none" w:sz="0" w:space="0" w:color="auto"/>
      </w:divBdr>
    </w:div>
    <w:div w:id="272715760">
      <w:bodyDiv w:val="1"/>
      <w:marLeft w:val="0"/>
      <w:marRight w:val="0"/>
      <w:marTop w:val="0"/>
      <w:marBottom w:val="0"/>
      <w:divBdr>
        <w:top w:val="none" w:sz="0" w:space="0" w:color="auto"/>
        <w:left w:val="none" w:sz="0" w:space="0" w:color="auto"/>
        <w:bottom w:val="none" w:sz="0" w:space="0" w:color="auto"/>
        <w:right w:val="none" w:sz="0" w:space="0" w:color="auto"/>
      </w:divBdr>
    </w:div>
    <w:div w:id="278411187">
      <w:bodyDiv w:val="1"/>
      <w:marLeft w:val="0"/>
      <w:marRight w:val="0"/>
      <w:marTop w:val="0"/>
      <w:marBottom w:val="0"/>
      <w:divBdr>
        <w:top w:val="none" w:sz="0" w:space="0" w:color="auto"/>
        <w:left w:val="none" w:sz="0" w:space="0" w:color="auto"/>
        <w:bottom w:val="none" w:sz="0" w:space="0" w:color="auto"/>
        <w:right w:val="none" w:sz="0" w:space="0" w:color="auto"/>
      </w:divBdr>
    </w:div>
    <w:div w:id="280452721">
      <w:bodyDiv w:val="1"/>
      <w:marLeft w:val="0"/>
      <w:marRight w:val="0"/>
      <w:marTop w:val="0"/>
      <w:marBottom w:val="0"/>
      <w:divBdr>
        <w:top w:val="none" w:sz="0" w:space="0" w:color="auto"/>
        <w:left w:val="none" w:sz="0" w:space="0" w:color="auto"/>
        <w:bottom w:val="none" w:sz="0" w:space="0" w:color="auto"/>
        <w:right w:val="none" w:sz="0" w:space="0" w:color="auto"/>
      </w:divBdr>
    </w:div>
    <w:div w:id="284433894">
      <w:bodyDiv w:val="1"/>
      <w:marLeft w:val="0"/>
      <w:marRight w:val="0"/>
      <w:marTop w:val="0"/>
      <w:marBottom w:val="0"/>
      <w:divBdr>
        <w:top w:val="none" w:sz="0" w:space="0" w:color="auto"/>
        <w:left w:val="none" w:sz="0" w:space="0" w:color="auto"/>
        <w:bottom w:val="none" w:sz="0" w:space="0" w:color="auto"/>
        <w:right w:val="none" w:sz="0" w:space="0" w:color="auto"/>
      </w:divBdr>
    </w:div>
    <w:div w:id="293949551">
      <w:bodyDiv w:val="1"/>
      <w:marLeft w:val="0"/>
      <w:marRight w:val="0"/>
      <w:marTop w:val="0"/>
      <w:marBottom w:val="0"/>
      <w:divBdr>
        <w:top w:val="none" w:sz="0" w:space="0" w:color="auto"/>
        <w:left w:val="none" w:sz="0" w:space="0" w:color="auto"/>
        <w:bottom w:val="none" w:sz="0" w:space="0" w:color="auto"/>
        <w:right w:val="none" w:sz="0" w:space="0" w:color="auto"/>
      </w:divBdr>
    </w:div>
    <w:div w:id="296300157">
      <w:bodyDiv w:val="1"/>
      <w:marLeft w:val="0"/>
      <w:marRight w:val="0"/>
      <w:marTop w:val="0"/>
      <w:marBottom w:val="0"/>
      <w:divBdr>
        <w:top w:val="none" w:sz="0" w:space="0" w:color="auto"/>
        <w:left w:val="none" w:sz="0" w:space="0" w:color="auto"/>
        <w:bottom w:val="none" w:sz="0" w:space="0" w:color="auto"/>
        <w:right w:val="none" w:sz="0" w:space="0" w:color="auto"/>
      </w:divBdr>
    </w:div>
    <w:div w:id="298650250">
      <w:bodyDiv w:val="1"/>
      <w:marLeft w:val="0"/>
      <w:marRight w:val="0"/>
      <w:marTop w:val="0"/>
      <w:marBottom w:val="0"/>
      <w:divBdr>
        <w:top w:val="none" w:sz="0" w:space="0" w:color="auto"/>
        <w:left w:val="none" w:sz="0" w:space="0" w:color="auto"/>
        <w:bottom w:val="none" w:sz="0" w:space="0" w:color="auto"/>
        <w:right w:val="none" w:sz="0" w:space="0" w:color="auto"/>
      </w:divBdr>
    </w:div>
    <w:div w:id="300036040">
      <w:bodyDiv w:val="1"/>
      <w:marLeft w:val="0"/>
      <w:marRight w:val="0"/>
      <w:marTop w:val="0"/>
      <w:marBottom w:val="0"/>
      <w:divBdr>
        <w:top w:val="none" w:sz="0" w:space="0" w:color="auto"/>
        <w:left w:val="none" w:sz="0" w:space="0" w:color="auto"/>
        <w:bottom w:val="none" w:sz="0" w:space="0" w:color="auto"/>
        <w:right w:val="none" w:sz="0" w:space="0" w:color="auto"/>
      </w:divBdr>
    </w:div>
    <w:div w:id="300311049">
      <w:bodyDiv w:val="1"/>
      <w:marLeft w:val="0"/>
      <w:marRight w:val="0"/>
      <w:marTop w:val="0"/>
      <w:marBottom w:val="0"/>
      <w:divBdr>
        <w:top w:val="none" w:sz="0" w:space="0" w:color="auto"/>
        <w:left w:val="none" w:sz="0" w:space="0" w:color="auto"/>
        <w:bottom w:val="none" w:sz="0" w:space="0" w:color="auto"/>
        <w:right w:val="none" w:sz="0" w:space="0" w:color="auto"/>
      </w:divBdr>
    </w:div>
    <w:div w:id="302127342">
      <w:bodyDiv w:val="1"/>
      <w:marLeft w:val="0"/>
      <w:marRight w:val="0"/>
      <w:marTop w:val="0"/>
      <w:marBottom w:val="0"/>
      <w:divBdr>
        <w:top w:val="none" w:sz="0" w:space="0" w:color="auto"/>
        <w:left w:val="none" w:sz="0" w:space="0" w:color="auto"/>
        <w:bottom w:val="none" w:sz="0" w:space="0" w:color="auto"/>
        <w:right w:val="none" w:sz="0" w:space="0" w:color="auto"/>
      </w:divBdr>
    </w:div>
    <w:div w:id="303046074">
      <w:bodyDiv w:val="1"/>
      <w:marLeft w:val="0"/>
      <w:marRight w:val="0"/>
      <w:marTop w:val="0"/>
      <w:marBottom w:val="0"/>
      <w:divBdr>
        <w:top w:val="none" w:sz="0" w:space="0" w:color="auto"/>
        <w:left w:val="none" w:sz="0" w:space="0" w:color="auto"/>
        <w:bottom w:val="none" w:sz="0" w:space="0" w:color="auto"/>
        <w:right w:val="none" w:sz="0" w:space="0" w:color="auto"/>
      </w:divBdr>
    </w:div>
    <w:div w:id="308638128">
      <w:bodyDiv w:val="1"/>
      <w:marLeft w:val="0"/>
      <w:marRight w:val="0"/>
      <w:marTop w:val="0"/>
      <w:marBottom w:val="0"/>
      <w:divBdr>
        <w:top w:val="none" w:sz="0" w:space="0" w:color="auto"/>
        <w:left w:val="none" w:sz="0" w:space="0" w:color="auto"/>
        <w:bottom w:val="none" w:sz="0" w:space="0" w:color="auto"/>
        <w:right w:val="none" w:sz="0" w:space="0" w:color="auto"/>
      </w:divBdr>
    </w:div>
    <w:div w:id="310717351">
      <w:bodyDiv w:val="1"/>
      <w:marLeft w:val="0"/>
      <w:marRight w:val="0"/>
      <w:marTop w:val="0"/>
      <w:marBottom w:val="0"/>
      <w:divBdr>
        <w:top w:val="none" w:sz="0" w:space="0" w:color="auto"/>
        <w:left w:val="none" w:sz="0" w:space="0" w:color="auto"/>
        <w:bottom w:val="none" w:sz="0" w:space="0" w:color="auto"/>
        <w:right w:val="none" w:sz="0" w:space="0" w:color="auto"/>
      </w:divBdr>
    </w:div>
    <w:div w:id="311180688">
      <w:bodyDiv w:val="1"/>
      <w:marLeft w:val="0"/>
      <w:marRight w:val="0"/>
      <w:marTop w:val="0"/>
      <w:marBottom w:val="0"/>
      <w:divBdr>
        <w:top w:val="none" w:sz="0" w:space="0" w:color="auto"/>
        <w:left w:val="none" w:sz="0" w:space="0" w:color="auto"/>
        <w:bottom w:val="none" w:sz="0" w:space="0" w:color="auto"/>
        <w:right w:val="none" w:sz="0" w:space="0" w:color="auto"/>
      </w:divBdr>
    </w:div>
    <w:div w:id="311758754">
      <w:bodyDiv w:val="1"/>
      <w:marLeft w:val="0"/>
      <w:marRight w:val="0"/>
      <w:marTop w:val="0"/>
      <w:marBottom w:val="0"/>
      <w:divBdr>
        <w:top w:val="none" w:sz="0" w:space="0" w:color="auto"/>
        <w:left w:val="none" w:sz="0" w:space="0" w:color="auto"/>
        <w:bottom w:val="none" w:sz="0" w:space="0" w:color="auto"/>
        <w:right w:val="none" w:sz="0" w:space="0" w:color="auto"/>
      </w:divBdr>
    </w:div>
    <w:div w:id="316342898">
      <w:bodyDiv w:val="1"/>
      <w:marLeft w:val="0"/>
      <w:marRight w:val="0"/>
      <w:marTop w:val="0"/>
      <w:marBottom w:val="0"/>
      <w:divBdr>
        <w:top w:val="none" w:sz="0" w:space="0" w:color="auto"/>
        <w:left w:val="none" w:sz="0" w:space="0" w:color="auto"/>
        <w:bottom w:val="none" w:sz="0" w:space="0" w:color="auto"/>
        <w:right w:val="none" w:sz="0" w:space="0" w:color="auto"/>
      </w:divBdr>
    </w:div>
    <w:div w:id="320087397">
      <w:bodyDiv w:val="1"/>
      <w:marLeft w:val="0"/>
      <w:marRight w:val="0"/>
      <w:marTop w:val="0"/>
      <w:marBottom w:val="0"/>
      <w:divBdr>
        <w:top w:val="none" w:sz="0" w:space="0" w:color="auto"/>
        <w:left w:val="none" w:sz="0" w:space="0" w:color="auto"/>
        <w:bottom w:val="none" w:sz="0" w:space="0" w:color="auto"/>
        <w:right w:val="none" w:sz="0" w:space="0" w:color="auto"/>
      </w:divBdr>
    </w:div>
    <w:div w:id="328872415">
      <w:bodyDiv w:val="1"/>
      <w:marLeft w:val="0"/>
      <w:marRight w:val="0"/>
      <w:marTop w:val="0"/>
      <w:marBottom w:val="0"/>
      <w:divBdr>
        <w:top w:val="none" w:sz="0" w:space="0" w:color="auto"/>
        <w:left w:val="none" w:sz="0" w:space="0" w:color="auto"/>
        <w:bottom w:val="none" w:sz="0" w:space="0" w:color="auto"/>
        <w:right w:val="none" w:sz="0" w:space="0" w:color="auto"/>
      </w:divBdr>
    </w:div>
    <w:div w:id="335815333">
      <w:bodyDiv w:val="1"/>
      <w:marLeft w:val="0"/>
      <w:marRight w:val="0"/>
      <w:marTop w:val="0"/>
      <w:marBottom w:val="0"/>
      <w:divBdr>
        <w:top w:val="none" w:sz="0" w:space="0" w:color="auto"/>
        <w:left w:val="none" w:sz="0" w:space="0" w:color="auto"/>
        <w:bottom w:val="none" w:sz="0" w:space="0" w:color="auto"/>
        <w:right w:val="none" w:sz="0" w:space="0" w:color="auto"/>
      </w:divBdr>
    </w:div>
    <w:div w:id="345181745">
      <w:bodyDiv w:val="1"/>
      <w:marLeft w:val="0"/>
      <w:marRight w:val="0"/>
      <w:marTop w:val="0"/>
      <w:marBottom w:val="0"/>
      <w:divBdr>
        <w:top w:val="none" w:sz="0" w:space="0" w:color="auto"/>
        <w:left w:val="none" w:sz="0" w:space="0" w:color="auto"/>
        <w:bottom w:val="none" w:sz="0" w:space="0" w:color="auto"/>
        <w:right w:val="none" w:sz="0" w:space="0" w:color="auto"/>
      </w:divBdr>
    </w:div>
    <w:div w:id="345206956">
      <w:bodyDiv w:val="1"/>
      <w:marLeft w:val="0"/>
      <w:marRight w:val="0"/>
      <w:marTop w:val="0"/>
      <w:marBottom w:val="0"/>
      <w:divBdr>
        <w:top w:val="none" w:sz="0" w:space="0" w:color="auto"/>
        <w:left w:val="none" w:sz="0" w:space="0" w:color="auto"/>
        <w:bottom w:val="none" w:sz="0" w:space="0" w:color="auto"/>
        <w:right w:val="none" w:sz="0" w:space="0" w:color="auto"/>
      </w:divBdr>
    </w:div>
    <w:div w:id="346059870">
      <w:bodyDiv w:val="1"/>
      <w:marLeft w:val="0"/>
      <w:marRight w:val="0"/>
      <w:marTop w:val="0"/>
      <w:marBottom w:val="0"/>
      <w:divBdr>
        <w:top w:val="none" w:sz="0" w:space="0" w:color="auto"/>
        <w:left w:val="none" w:sz="0" w:space="0" w:color="auto"/>
        <w:bottom w:val="none" w:sz="0" w:space="0" w:color="auto"/>
        <w:right w:val="none" w:sz="0" w:space="0" w:color="auto"/>
      </w:divBdr>
    </w:div>
    <w:div w:id="346516637">
      <w:bodyDiv w:val="1"/>
      <w:marLeft w:val="0"/>
      <w:marRight w:val="0"/>
      <w:marTop w:val="0"/>
      <w:marBottom w:val="0"/>
      <w:divBdr>
        <w:top w:val="none" w:sz="0" w:space="0" w:color="auto"/>
        <w:left w:val="none" w:sz="0" w:space="0" w:color="auto"/>
        <w:bottom w:val="none" w:sz="0" w:space="0" w:color="auto"/>
        <w:right w:val="none" w:sz="0" w:space="0" w:color="auto"/>
      </w:divBdr>
    </w:div>
    <w:div w:id="346716243">
      <w:bodyDiv w:val="1"/>
      <w:marLeft w:val="0"/>
      <w:marRight w:val="0"/>
      <w:marTop w:val="0"/>
      <w:marBottom w:val="0"/>
      <w:divBdr>
        <w:top w:val="none" w:sz="0" w:space="0" w:color="auto"/>
        <w:left w:val="none" w:sz="0" w:space="0" w:color="auto"/>
        <w:bottom w:val="none" w:sz="0" w:space="0" w:color="auto"/>
        <w:right w:val="none" w:sz="0" w:space="0" w:color="auto"/>
      </w:divBdr>
    </w:div>
    <w:div w:id="348408093">
      <w:bodyDiv w:val="1"/>
      <w:marLeft w:val="0"/>
      <w:marRight w:val="0"/>
      <w:marTop w:val="0"/>
      <w:marBottom w:val="0"/>
      <w:divBdr>
        <w:top w:val="none" w:sz="0" w:space="0" w:color="auto"/>
        <w:left w:val="none" w:sz="0" w:space="0" w:color="auto"/>
        <w:bottom w:val="none" w:sz="0" w:space="0" w:color="auto"/>
        <w:right w:val="none" w:sz="0" w:space="0" w:color="auto"/>
      </w:divBdr>
    </w:div>
    <w:div w:id="349796320">
      <w:bodyDiv w:val="1"/>
      <w:marLeft w:val="0"/>
      <w:marRight w:val="0"/>
      <w:marTop w:val="0"/>
      <w:marBottom w:val="0"/>
      <w:divBdr>
        <w:top w:val="none" w:sz="0" w:space="0" w:color="auto"/>
        <w:left w:val="none" w:sz="0" w:space="0" w:color="auto"/>
        <w:bottom w:val="none" w:sz="0" w:space="0" w:color="auto"/>
        <w:right w:val="none" w:sz="0" w:space="0" w:color="auto"/>
      </w:divBdr>
    </w:div>
    <w:div w:id="353389868">
      <w:bodyDiv w:val="1"/>
      <w:marLeft w:val="0"/>
      <w:marRight w:val="0"/>
      <w:marTop w:val="0"/>
      <w:marBottom w:val="0"/>
      <w:divBdr>
        <w:top w:val="none" w:sz="0" w:space="0" w:color="auto"/>
        <w:left w:val="none" w:sz="0" w:space="0" w:color="auto"/>
        <w:bottom w:val="none" w:sz="0" w:space="0" w:color="auto"/>
        <w:right w:val="none" w:sz="0" w:space="0" w:color="auto"/>
      </w:divBdr>
    </w:div>
    <w:div w:id="362942663">
      <w:bodyDiv w:val="1"/>
      <w:marLeft w:val="0"/>
      <w:marRight w:val="0"/>
      <w:marTop w:val="0"/>
      <w:marBottom w:val="0"/>
      <w:divBdr>
        <w:top w:val="none" w:sz="0" w:space="0" w:color="auto"/>
        <w:left w:val="none" w:sz="0" w:space="0" w:color="auto"/>
        <w:bottom w:val="none" w:sz="0" w:space="0" w:color="auto"/>
        <w:right w:val="none" w:sz="0" w:space="0" w:color="auto"/>
      </w:divBdr>
    </w:div>
    <w:div w:id="368148016">
      <w:bodyDiv w:val="1"/>
      <w:marLeft w:val="0"/>
      <w:marRight w:val="0"/>
      <w:marTop w:val="0"/>
      <w:marBottom w:val="0"/>
      <w:divBdr>
        <w:top w:val="none" w:sz="0" w:space="0" w:color="auto"/>
        <w:left w:val="none" w:sz="0" w:space="0" w:color="auto"/>
        <w:bottom w:val="none" w:sz="0" w:space="0" w:color="auto"/>
        <w:right w:val="none" w:sz="0" w:space="0" w:color="auto"/>
      </w:divBdr>
    </w:div>
    <w:div w:id="368720524">
      <w:bodyDiv w:val="1"/>
      <w:marLeft w:val="0"/>
      <w:marRight w:val="0"/>
      <w:marTop w:val="0"/>
      <w:marBottom w:val="0"/>
      <w:divBdr>
        <w:top w:val="none" w:sz="0" w:space="0" w:color="auto"/>
        <w:left w:val="none" w:sz="0" w:space="0" w:color="auto"/>
        <w:bottom w:val="none" w:sz="0" w:space="0" w:color="auto"/>
        <w:right w:val="none" w:sz="0" w:space="0" w:color="auto"/>
      </w:divBdr>
    </w:div>
    <w:div w:id="379327896">
      <w:bodyDiv w:val="1"/>
      <w:marLeft w:val="0"/>
      <w:marRight w:val="0"/>
      <w:marTop w:val="0"/>
      <w:marBottom w:val="0"/>
      <w:divBdr>
        <w:top w:val="none" w:sz="0" w:space="0" w:color="auto"/>
        <w:left w:val="none" w:sz="0" w:space="0" w:color="auto"/>
        <w:bottom w:val="none" w:sz="0" w:space="0" w:color="auto"/>
        <w:right w:val="none" w:sz="0" w:space="0" w:color="auto"/>
      </w:divBdr>
    </w:div>
    <w:div w:id="380638335">
      <w:bodyDiv w:val="1"/>
      <w:marLeft w:val="0"/>
      <w:marRight w:val="0"/>
      <w:marTop w:val="0"/>
      <w:marBottom w:val="0"/>
      <w:divBdr>
        <w:top w:val="none" w:sz="0" w:space="0" w:color="auto"/>
        <w:left w:val="none" w:sz="0" w:space="0" w:color="auto"/>
        <w:bottom w:val="none" w:sz="0" w:space="0" w:color="auto"/>
        <w:right w:val="none" w:sz="0" w:space="0" w:color="auto"/>
      </w:divBdr>
    </w:div>
    <w:div w:id="390926926">
      <w:bodyDiv w:val="1"/>
      <w:marLeft w:val="0"/>
      <w:marRight w:val="0"/>
      <w:marTop w:val="0"/>
      <w:marBottom w:val="0"/>
      <w:divBdr>
        <w:top w:val="none" w:sz="0" w:space="0" w:color="auto"/>
        <w:left w:val="none" w:sz="0" w:space="0" w:color="auto"/>
        <w:bottom w:val="none" w:sz="0" w:space="0" w:color="auto"/>
        <w:right w:val="none" w:sz="0" w:space="0" w:color="auto"/>
      </w:divBdr>
    </w:div>
    <w:div w:id="399252433">
      <w:bodyDiv w:val="1"/>
      <w:marLeft w:val="0"/>
      <w:marRight w:val="0"/>
      <w:marTop w:val="0"/>
      <w:marBottom w:val="0"/>
      <w:divBdr>
        <w:top w:val="none" w:sz="0" w:space="0" w:color="auto"/>
        <w:left w:val="none" w:sz="0" w:space="0" w:color="auto"/>
        <w:bottom w:val="none" w:sz="0" w:space="0" w:color="auto"/>
        <w:right w:val="none" w:sz="0" w:space="0" w:color="auto"/>
      </w:divBdr>
    </w:div>
    <w:div w:id="399519982">
      <w:bodyDiv w:val="1"/>
      <w:marLeft w:val="0"/>
      <w:marRight w:val="0"/>
      <w:marTop w:val="0"/>
      <w:marBottom w:val="0"/>
      <w:divBdr>
        <w:top w:val="none" w:sz="0" w:space="0" w:color="auto"/>
        <w:left w:val="none" w:sz="0" w:space="0" w:color="auto"/>
        <w:bottom w:val="none" w:sz="0" w:space="0" w:color="auto"/>
        <w:right w:val="none" w:sz="0" w:space="0" w:color="auto"/>
      </w:divBdr>
    </w:div>
    <w:div w:id="403333092">
      <w:bodyDiv w:val="1"/>
      <w:marLeft w:val="0"/>
      <w:marRight w:val="0"/>
      <w:marTop w:val="0"/>
      <w:marBottom w:val="0"/>
      <w:divBdr>
        <w:top w:val="none" w:sz="0" w:space="0" w:color="auto"/>
        <w:left w:val="none" w:sz="0" w:space="0" w:color="auto"/>
        <w:bottom w:val="none" w:sz="0" w:space="0" w:color="auto"/>
        <w:right w:val="none" w:sz="0" w:space="0" w:color="auto"/>
      </w:divBdr>
    </w:div>
    <w:div w:id="403649936">
      <w:bodyDiv w:val="1"/>
      <w:marLeft w:val="0"/>
      <w:marRight w:val="0"/>
      <w:marTop w:val="0"/>
      <w:marBottom w:val="0"/>
      <w:divBdr>
        <w:top w:val="none" w:sz="0" w:space="0" w:color="auto"/>
        <w:left w:val="none" w:sz="0" w:space="0" w:color="auto"/>
        <w:bottom w:val="none" w:sz="0" w:space="0" w:color="auto"/>
        <w:right w:val="none" w:sz="0" w:space="0" w:color="auto"/>
      </w:divBdr>
    </w:div>
    <w:div w:id="406074609">
      <w:bodyDiv w:val="1"/>
      <w:marLeft w:val="0"/>
      <w:marRight w:val="0"/>
      <w:marTop w:val="0"/>
      <w:marBottom w:val="0"/>
      <w:divBdr>
        <w:top w:val="none" w:sz="0" w:space="0" w:color="auto"/>
        <w:left w:val="none" w:sz="0" w:space="0" w:color="auto"/>
        <w:bottom w:val="none" w:sz="0" w:space="0" w:color="auto"/>
        <w:right w:val="none" w:sz="0" w:space="0" w:color="auto"/>
      </w:divBdr>
    </w:div>
    <w:div w:id="409888593">
      <w:bodyDiv w:val="1"/>
      <w:marLeft w:val="0"/>
      <w:marRight w:val="0"/>
      <w:marTop w:val="0"/>
      <w:marBottom w:val="0"/>
      <w:divBdr>
        <w:top w:val="none" w:sz="0" w:space="0" w:color="auto"/>
        <w:left w:val="none" w:sz="0" w:space="0" w:color="auto"/>
        <w:bottom w:val="none" w:sz="0" w:space="0" w:color="auto"/>
        <w:right w:val="none" w:sz="0" w:space="0" w:color="auto"/>
      </w:divBdr>
    </w:div>
    <w:div w:id="411855468">
      <w:bodyDiv w:val="1"/>
      <w:marLeft w:val="0"/>
      <w:marRight w:val="0"/>
      <w:marTop w:val="0"/>
      <w:marBottom w:val="0"/>
      <w:divBdr>
        <w:top w:val="none" w:sz="0" w:space="0" w:color="auto"/>
        <w:left w:val="none" w:sz="0" w:space="0" w:color="auto"/>
        <w:bottom w:val="none" w:sz="0" w:space="0" w:color="auto"/>
        <w:right w:val="none" w:sz="0" w:space="0" w:color="auto"/>
      </w:divBdr>
    </w:div>
    <w:div w:id="420371621">
      <w:bodyDiv w:val="1"/>
      <w:marLeft w:val="0"/>
      <w:marRight w:val="0"/>
      <w:marTop w:val="0"/>
      <w:marBottom w:val="0"/>
      <w:divBdr>
        <w:top w:val="none" w:sz="0" w:space="0" w:color="auto"/>
        <w:left w:val="none" w:sz="0" w:space="0" w:color="auto"/>
        <w:bottom w:val="none" w:sz="0" w:space="0" w:color="auto"/>
        <w:right w:val="none" w:sz="0" w:space="0" w:color="auto"/>
      </w:divBdr>
    </w:div>
    <w:div w:id="426384340">
      <w:bodyDiv w:val="1"/>
      <w:marLeft w:val="0"/>
      <w:marRight w:val="0"/>
      <w:marTop w:val="0"/>
      <w:marBottom w:val="0"/>
      <w:divBdr>
        <w:top w:val="none" w:sz="0" w:space="0" w:color="auto"/>
        <w:left w:val="none" w:sz="0" w:space="0" w:color="auto"/>
        <w:bottom w:val="none" w:sz="0" w:space="0" w:color="auto"/>
        <w:right w:val="none" w:sz="0" w:space="0" w:color="auto"/>
      </w:divBdr>
    </w:div>
    <w:div w:id="434786154">
      <w:bodyDiv w:val="1"/>
      <w:marLeft w:val="0"/>
      <w:marRight w:val="0"/>
      <w:marTop w:val="0"/>
      <w:marBottom w:val="0"/>
      <w:divBdr>
        <w:top w:val="none" w:sz="0" w:space="0" w:color="auto"/>
        <w:left w:val="none" w:sz="0" w:space="0" w:color="auto"/>
        <w:bottom w:val="none" w:sz="0" w:space="0" w:color="auto"/>
        <w:right w:val="none" w:sz="0" w:space="0" w:color="auto"/>
      </w:divBdr>
    </w:div>
    <w:div w:id="436019780">
      <w:bodyDiv w:val="1"/>
      <w:marLeft w:val="0"/>
      <w:marRight w:val="0"/>
      <w:marTop w:val="0"/>
      <w:marBottom w:val="0"/>
      <w:divBdr>
        <w:top w:val="none" w:sz="0" w:space="0" w:color="auto"/>
        <w:left w:val="none" w:sz="0" w:space="0" w:color="auto"/>
        <w:bottom w:val="none" w:sz="0" w:space="0" w:color="auto"/>
        <w:right w:val="none" w:sz="0" w:space="0" w:color="auto"/>
      </w:divBdr>
    </w:div>
    <w:div w:id="439423519">
      <w:bodyDiv w:val="1"/>
      <w:marLeft w:val="0"/>
      <w:marRight w:val="0"/>
      <w:marTop w:val="0"/>
      <w:marBottom w:val="0"/>
      <w:divBdr>
        <w:top w:val="none" w:sz="0" w:space="0" w:color="auto"/>
        <w:left w:val="none" w:sz="0" w:space="0" w:color="auto"/>
        <w:bottom w:val="none" w:sz="0" w:space="0" w:color="auto"/>
        <w:right w:val="none" w:sz="0" w:space="0" w:color="auto"/>
      </w:divBdr>
    </w:div>
    <w:div w:id="440153250">
      <w:bodyDiv w:val="1"/>
      <w:marLeft w:val="0"/>
      <w:marRight w:val="0"/>
      <w:marTop w:val="0"/>
      <w:marBottom w:val="0"/>
      <w:divBdr>
        <w:top w:val="none" w:sz="0" w:space="0" w:color="auto"/>
        <w:left w:val="none" w:sz="0" w:space="0" w:color="auto"/>
        <w:bottom w:val="none" w:sz="0" w:space="0" w:color="auto"/>
        <w:right w:val="none" w:sz="0" w:space="0" w:color="auto"/>
      </w:divBdr>
    </w:div>
    <w:div w:id="443231639">
      <w:bodyDiv w:val="1"/>
      <w:marLeft w:val="0"/>
      <w:marRight w:val="0"/>
      <w:marTop w:val="0"/>
      <w:marBottom w:val="0"/>
      <w:divBdr>
        <w:top w:val="none" w:sz="0" w:space="0" w:color="auto"/>
        <w:left w:val="none" w:sz="0" w:space="0" w:color="auto"/>
        <w:bottom w:val="none" w:sz="0" w:space="0" w:color="auto"/>
        <w:right w:val="none" w:sz="0" w:space="0" w:color="auto"/>
      </w:divBdr>
    </w:div>
    <w:div w:id="443814443">
      <w:bodyDiv w:val="1"/>
      <w:marLeft w:val="0"/>
      <w:marRight w:val="0"/>
      <w:marTop w:val="0"/>
      <w:marBottom w:val="0"/>
      <w:divBdr>
        <w:top w:val="none" w:sz="0" w:space="0" w:color="auto"/>
        <w:left w:val="none" w:sz="0" w:space="0" w:color="auto"/>
        <w:bottom w:val="none" w:sz="0" w:space="0" w:color="auto"/>
        <w:right w:val="none" w:sz="0" w:space="0" w:color="auto"/>
      </w:divBdr>
    </w:div>
    <w:div w:id="455755040">
      <w:bodyDiv w:val="1"/>
      <w:marLeft w:val="0"/>
      <w:marRight w:val="0"/>
      <w:marTop w:val="0"/>
      <w:marBottom w:val="0"/>
      <w:divBdr>
        <w:top w:val="none" w:sz="0" w:space="0" w:color="auto"/>
        <w:left w:val="none" w:sz="0" w:space="0" w:color="auto"/>
        <w:bottom w:val="none" w:sz="0" w:space="0" w:color="auto"/>
        <w:right w:val="none" w:sz="0" w:space="0" w:color="auto"/>
      </w:divBdr>
    </w:div>
    <w:div w:id="467016266">
      <w:bodyDiv w:val="1"/>
      <w:marLeft w:val="0"/>
      <w:marRight w:val="0"/>
      <w:marTop w:val="0"/>
      <w:marBottom w:val="0"/>
      <w:divBdr>
        <w:top w:val="none" w:sz="0" w:space="0" w:color="auto"/>
        <w:left w:val="none" w:sz="0" w:space="0" w:color="auto"/>
        <w:bottom w:val="none" w:sz="0" w:space="0" w:color="auto"/>
        <w:right w:val="none" w:sz="0" w:space="0" w:color="auto"/>
      </w:divBdr>
    </w:div>
    <w:div w:id="468129100">
      <w:bodyDiv w:val="1"/>
      <w:marLeft w:val="0"/>
      <w:marRight w:val="0"/>
      <w:marTop w:val="0"/>
      <w:marBottom w:val="0"/>
      <w:divBdr>
        <w:top w:val="none" w:sz="0" w:space="0" w:color="auto"/>
        <w:left w:val="none" w:sz="0" w:space="0" w:color="auto"/>
        <w:bottom w:val="none" w:sz="0" w:space="0" w:color="auto"/>
        <w:right w:val="none" w:sz="0" w:space="0" w:color="auto"/>
      </w:divBdr>
    </w:div>
    <w:div w:id="470369823">
      <w:bodyDiv w:val="1"/>
      <w:marLeft w:val="0"/>
      <w:marRight w:val="0"/>
      <w:marTop w:val="0"/>
      <w:marBottom w:val="0"/>
      <w:divBdr>
        <w:top w:val="none" w:sz="0" w:space="0" w:color="auto"/>
        <w:left w:val="none" w:sz="0" w:space="0" w:color="auto"/>
        <w:bottom w:val="none" w:sz="0" w:space="0" w:color="auto"/>
        <w:right w:val="none" w:sz="0" w:space="0" w:color="auto"/>
      </w:divBdr>
    </w:div>
    <w:div w:id="473760155">
      <w:bodyDiv w:val="1"/>
      <w:marLeft w:val="0"/>
      <w:marRight w:val="0"/>
      <w:marTop w:val="0"/>
      <w:marBottom w:val="0"/>
      <w:divBdr>
        <w:top w:val="none" w:sz="0" w:space="0" w:color="auto"/>
        <w:left w:val="none" w:sz="0" w:space="0" w:color="auto"/>
        <w:bottom w:val="none" w:sz="0" w:space="0" w:color="auto"/>
        <w:right w:val="none" w:sz="0" w:space="0" w:color="auto"/>
      </w:divBdr>
    </w:div>
    <w:div w:id="474950693">
      <w:bodyDiv w:val="1"/>
      <w:marLeft w:val="0"/>
      <w:marRight w:val="0"/>
      <w:marTop w:val="0"/>
      <w:marBottom w:val="0"/>
      <w:divBdr>
        <w:top w:val="none" w:sz="0" w:space="0" w:color="auto"/>
        <w:left w:val="none" w:sz="0" w:space="0" w:color="auto"/>
        <w:bottom w:val="none" w:sz="0" w:space="0" w:color="auto"/>
        <w:right w:val="none" w:sz="0" w:space="0" w:color="auto"/>
      </w:divBdr>
    </w:div>
    <w:div w:id="484324038">
      <w:bodyDiv w:val="1"/>
      <w:marLeft w:val="0"/>
      <w:marRight w:val="0"/>
      <w:marTop w:val="0"/>
      <w:marBottom w:val="0"/>
      <w:divBdr>
        <w:top w:val="none" w:sz="0" w:space="0" w:color="auto"/>
        <w:left w:val="none" w:sz="0" w:space="0" w:color="auto"/>
        <w:bottom w:val="none" w:sz="0" w:space="0" w:color="auto"/>
        <w:right w:val="none" w:sz="0" w:space="0" w:color="auto"/>
      </w:divBdr>
    </w:div>
    <w:div w:id="489952376">
      <w:bodyDiv w:val="1"/>
      <w:marLeft w:val="0"/>
      <w:marRight w:val="0"/>
      <w:marTop w:val="0"/>
      <w:marBottom w:val="0"/>
      <w:divBdr>
        <w:top w:val="none" w:sz="0" w:space="0" w:color="auto"/>
        <w:left w:val="none" w:sz="0" w:space="0" w:color="auto"/>
        <w:bottom w:val="none" w:sz="0" w:space="0" w:color="auto"/>
        <w:right w:val="none" w:sz="0" w:space="0" w:color="auto"/>
      </w:divBdr>
    </w:div>
    <w:div w:id="499465892">
      <w:bodyDiv w:val="1"/>
      <w:marLeft w:val="0"/>
      <w:marRight w:val="0"/>
      <w:marTop w:val="0"/>
      <w:marBottom w:val="0"/>
      <w:divBdr>
        <w:top w:val="none" w:sz="0" w:space="0" w:color="auto"/>
        <w:left w:val="none" w:sz="0" w:space="0" w:color="auto"/>
        <w:bottom w:val="none" w:sz="0" w:space="0" w:color="auto"/>
        <w:right w:val="none" w:sz="0" w:space="0" w:color="auto"/>
      </w:divBdr>
    </w:div>
    <w:div w:id="503319323">
      <w:bodyDiv w:val="1"/>
      <w:marLeft w:val="0"/>
      <w:marRight w:val="0"/>
      <w:marTop w:val="0"/>
      <w:marBottom w:val="0"/>
      <w:divBdr>
        <w:top w:val="none" w:sz="0" w:space="0" w:color="auto"/>
        <w:left w:val="none" w:sz="0" w:space="0" w:color="auto"/>
        <w:bottom w:val="none" w:sz="0" w:space="0" w:color="auto"/>
        <w:right w:val="none" w:sz="0" w:space="0" w:color="auto"/>
      </w:divBdr>
    </w:div>
    <w:div w:id="503593399">
      <w:bodyDiv w:val="1"/>
      <w:marLeft w:val="0"/>
      <w:marRight w:val="0"/>
      <w:marTop w:val="0"/>
      <w:marBottom w:val="0"/>
      <w:divBdr>
        <w:top w:val="none" w:sz="0" w:space="0" w:color="auto"/>
        <w:left w:val="none" w:sz="0" w:space="0" w:color="auto"/>
        <w:bottom w:val="none" w:sz="0" w:space="0" w:color="auto"/>
        <w:right w:val="none" w:sz="0" w:space="0" w:color="auto"/>
      </w:divBdr>
    </w:div>
    <w:div w:id="506482934">
      <w:bodyDiv w:val="1"/>
      <w:marLeft w:val="0"/>
      <w:marRight w:val="0"/>
      <w:marTop w:val="0"/>
      <w:marBottom w:val="0"/>
      <w:divBdr>
        <w:top w:val="none" w:sz="0" w:space="0" w:color="auto"/>
        <w:left w:val="none" w:sz="0" w:space="0" w:color="auto"/>
        <w:bottom w:val="none" w:sz="0" w:space="0" w:color="auto"/>
        <w:right w:val="none" w:sz="0" w:space="0" w:color="auto"/>
      </w:divBdr>
    </w:div>
    <w:div w:id="508834954">
      <w:bodyDiv w:val="1"/>
      <w:marLeft w:val="0"/>
      <w:marRight w:val="0"/>
      <w:marTop w:val="0"/>
      <w:marBottom w:val="0"/>
      <w:divBdr>
        <w:top w:val="none" w:sz="0" w:space="0" w:color="auto"/>
        <w:left w:val="none" w:sz="0" w:space="0" w:color="auto"/>
        <w:bottom w:val="none" w:sz="0" w:space="0" w:color="auto"/>
        <w:right w:val="none" w:sz="0" w:space="0" w:color="auto"/>
      </w:divBdr>
    </w:div>
    <w:div w:id="514226090">
      <w:bodyDiv w:val="1"/>
      <w:marLeft w:val="0"/>
      <w:marRight w:val="0"/>
      <w:marTop w:val="0"/>
      <w:marBottom w:val="0"/>
      <w:divBdr>
        <w:top w:val="none" w:sz="0" w:space="0" w:color="auto"/>
        <w:left w:val="none" w:sz="0" w:space="0" w:color="auto"/>
        <w:bottom w:val="none" w:sz="0" w:space="0" w:color="auto"/>
        <w:right w:val="none" w:sz="0" w:space="0" w:color="auto"/>
      </w:divBdr>
    </w:div>
    <w:div w:id="516584312">
      <w:bodyDiv w:val="1"/>
      <w:marLeft w:val="0"/>
      <w:marRight w:val="0"/>
      <w:marTop w:val="0"/>
      <w:marBottom w:val="0"/>
      <w:divBdr>
        <w:top w:val="none" w:sz="0" w:space="0" w:color="auto"/>
        <w:left w:val="none" w:sz="0" w:space="0" w:color="auto"/>
        <w:bottom w:val="none" w:sz="0" w:space="0" w:color="auto"/>
        <w:right w:val="none" w:sz="0" w:space="0" w:color="auto"/>
      </w:divBdr>
    </w:div>
    <w:div w:id="516697680">
      <w:bodyDiv w:val="1"/>
      <w:marLeft w:val="0"/>
      <w:marRight w:val="0"/>
      <w:marTop w:val="0"/>
      <w:marBottom w:val="0"/>
      <w:divBdr>
        <w:top w:val="none" w:sz="0" w:space="0" w:color="auto"/>
        <w:left w:val="none" w:sz="0" w:space="0" w:color="auto"/>
        <w:bottom w:val="none" w:sz="0" w:space="0" w:color="auto"/>
        <w:right w:val="none" w:sz="0" w:space="0" w:color="auto"/>
      </w:divBdr>
    </w:div>
    <w:div w:id="518081111">
      <w:bodyDiv w:val="1"/>
      <w:marLeft w:val="0"/>
      <w:marRight w:val="0"/>
      <w:marTop w:val="0"/>
      <w:marBottom w:val="0"/>
      <w:divBdr>
        <w:top w:val="none" w:sz="0" w:space="0" w:color="auto"/>
        <w:left w:val="none" w:sz="0" w:space="0" w:color="auto"/>
        <w:bottom w:val="none" w:sz="0" w:space="0" w:color="auto"/>
        <w:right w:val="none" w:sz="0" w:space="0" w:color="auto"/>
      </w:divBdr>
    </w:div>
    <w:div w:id="518083508">
      <w:bodyDiv w:val="1"/>
      <w:marLeft w:val="0"/>
      <w:marRight w:val="0"/>
      <w:marTop w:val="0"/>
      <w:marBottom w:val="0"/>
      <w:divBdr>
        <w:top w:val="none" w:sz="0" w:space="0" w:color="auto"/>
        <w:left w:val="none" w:sz="0" w:space="0" w:color="auto"/>
        <w:bottom w:val="none" w:sz="0" w:space="0" w:color="auto"/>
        <w:right w:val="none" w:sz="0" w:space="0" w:color="auto"/>
      </w:divBdr>
    </w:div>
    <w:div w:id="523978589">
      <w:bodyDiv w:val="1"/>
      <w:marLeft w:val="0"/>
      <w:marRight w:val="0"/>
      <w:marTop w:val="0"/>
      <w:marBottom w:val="0"/>
      <w:divBdr>
        <w:top w:val="none" w:sz="0" w:space="0" w:color="auto"/>
        <w:left w:val="none" w:sz="0" w:space="0" w:color="auto"/>
        <w:bottom w:val="none" w:sz="0" w:space="0" w:color="auto"/>
        <w:right w:val="none" w:sz="0" w:space="0" w:color="auto"/>
      </w:divBdr>
    </w:div>
    <w:div w:id="525412696">
      <w:bodyDiv w:val="1"/>
      <w:marLeft w:val="0"/>
      <w:marRight w:val="0"/>
      <w:marTop w:val="0"/>
      <w:marBottom w:val="0"/>
      <w:divBdr>
        <w:top w:val="none" w:sz="0" w:space="0" w:color="auto"/>
        <w:left w:val="none" w:sz="0" w:space="0" w:color="auto"/>
        <w:bottom w:val="none" w:sz="0" w:space="0" w:color="auto"/>
        <w:right w:val="none" w:sz="0" w:space="0" w:color="auto"/>
      </w:divBdr>
    </w:div>
    <w:div w:id="526679568">
      <w:bodyDiv w:val="1"/>
      <w:marLeft w:val="0"/>
      <w:marRight w:val="0"/>
      <w:marTop w:val="0"/>
      <w:marBottom w:val="0"/>
      <w:divBdr>
        <w:top w:val="none" w:sz="0" w:space="0" w:color="auto"/>
        <w:left w:val="none" w:sz="0" w:space="0" w:color="auto"/>
        <w:bottom w:val="none" w:sz="0" w:space="0" w:color="auto"/>
        <w:right w:val="none" w:sz="0" w:space="0" w:color="auto"/>
      </w:divBdr>
    </w:div>
    <w:div w:id="527645780">
      <w:bodyDiv w:val="1"/>
      <w:marLeft w:val="0"/>
      <w:marRight w:val="0"/>
      <w:marTop w:val="0"/>
      <w:marBottom w:val="0"/>
      <w:divBdr>
        <w:top w:val="none" w:sz="0" w:space="0" w:color="auto"/>
        <w:left w:val="none" w:sz="0" w:space="0" w:color="auto"/>
        <w:bottom w:val="none" w:sz="0" w:space="0" w:color="auto"/>
        <w:right w:val="none" w:sz="0" w:space="0" w:color="auto"/>
      </w:divBdr>
    </w:div>
    <w:div w:id="529955095">
      <w:bodyDiv w:val="1"/>
      <w:marLeft w:val="0"/>
      <w:marRight w:val="0"/>
      <w:marTop w:val="0"/>
      <w:marBottom w:val="0"/>
      <w:divBdr>
        <w:top w:val="none" w:sz="0" w:space="0" w:color="auto"/>
        <w:left w:val="none" w:sz="0" w:space="0" w:color="auto"/>
        <w:bottom w:val="none" w:sz="0" w:space="0" w:color="auto"/>
        <w:right w:val="none" w:sz="0" w:space="0" w:color="auto"/>
      </w:divBdr>
    </w:div>
    <w:div w:id="535241041">
      <w:bodyDiv w:val="1"/>
      <w:marLeft w:val="0"/>
      <w:marRight w:val="0"/>
      <w:marTop w:val="0"/>
      <w:marBottom w:val="0"/>
      <w:divBdr>
        <w:top w:val="none" w:sz="0" w:space="0" w:color="auto"/>
        <w:left w:val="none" w:sz="0" w:space="0" w:color="auto"/>
        <w:bottom w:val="none" w:sz="0" w:space="0" w:color="auto"/>
        <w:right w:val="none" w:sz="0" w:space="0" w:color="auto"/>
      </w:divBdr>
    </w:div>
    <w:div w:id="536550983">
      <w:bodyDiv w:val="1"/>
      <w:marLeft w:val="0"/>
      <w:marRight w:val="0"/>
      <w:marTop w:val="0"/>
      <w:marBottom w:val="0"/>
      <w:divBdr>
        <w:top w:val="none" w:sz="0" w:space="0" w:color="auto"/>
        <w:left w:val="none" w:sz="0" w:space="0" w:color="auto"/>
        <w:bottom w:val="none" w:sz="0" w:space="0" w:color="auto"/>
        <w:right w:val="none" w:sz="0" w:space="0" w:color="auto"/>
      </w:divBdr>
    </w:div>
    <w:div w:id="537471011">
      <w:bodyDiv w:val="1"/>
      <w:marLeft w:val="0"/>
      <w:marRight w:val="0"/>
      <w:marTop w:val="0"/>
      <w:marBottom w:val="0"/>
      <w:divBdr>
        <w:top w:val="none" w:sz="0" w:space="0" w:color="auto"/>
        <w:left w:val="none" w:sz="0" w:space="0" w:color="auto"/>
        <w:bottom w:val="none" w:sz="0" w:space="0" w:color="auto"/>
        <w:right w:val="none" w:sz="0" w:space="0" w:color="auto"/>
      </w:divBdr>
    </w:div>
    <w:div w:id="538981611">
      <w:bodyDiv w:val="1"/>
      <w:marLeft w:val="0"/>
      <w:marRight w:val="0"/>
      <w:marTop w:val="0"/>
      <w:marBottom w:val="0"/>
      <w:divBdr>
        <w:top w:val="none" w:sz="0" w:space="0" w:color="auto"/>
        <w:left w:val="none" w:sz="0" w:space="0" w:color="auto"/>
        <w:bottom w:val="none" w:sz="0" w:space="0" w:color="auto"/>
        <w:right w:val="none" w:sz="0" w:space="0" w:color="auto"/>
      </w:divBdr>
    </w:div>
    <w:div w:id="545725825">
      <w:bodyDiv w:val="1"/>
      <w:marLeft w:val="0"/>
      <w:marRight w:val="0"/>
      <w:marTop w:val="0"/>
      <w:marBottom w:val="0"/>
      <w:divBdr>
        <w:top w:val="none" w:sz="0" w:space="0" w:color="auto"/>
        <w:left w:val="none" w:sz="0" w:space="0" w:color="auto"/>
        <w:bottom w:val="none" w:sz="0" w:space="0" w:color="auto"/>
        <w:right w:val="none" w:sz="0" w:space="0" w:color="auto"/>
      </w:divBdr>
    </w:div>
    <w:div w:id="547298569">
      <w:bodyDiv w:val="1"/>
      <w:marLeft w:val="0"/>
      <w:marRight w:val="0"/>
      <w:marTop w:val="0"/>
      <w:marBottom w:val="0"/>
      <w:divBdr>
        <w:top w:val="none" w:sz="0" w:space="0" w:color="auto"/>
        <w:left w:val="none" w:sz="0" w:space="0" w:color="auto"/>
        <w:bottom w:val="none" w:sz="0" w:space="0" w:color="auto"/>
        <w:right w:val="none" w:sz="0" w:space="0" w:color="auto"/>
      </w:divBdr>
    </w:div>
    <w:div w:id="548301567">
      <w:bodyDiv w:val="1"/>
      <w:marLeft w:val="0"/>
      <w:marRight w:val="0"/>
      <w:marTop w:val="0"/>
      <w:marBottom w:val="0"/>
      <w:divBdr>
        <w:top w:val="none" w:sz="0" w:space="0" w:color="auto"/>
        <w:left w:val="none" w:sz="0" w:space="0" w:color="auto"/>
        <w:bottom w:val="none" w:sz="0" w:space="0" w:color="auto"/>
        <w:right w:val="none" w:sz="0" w:space="0" w:color="auto"/>
      </w:divBdr>
    </w:div>
    <w:div w:id="549414666">
      <w:bodyDiv w:val="1"/>
      <w:marLeft w:val="0"/>
      <w:marRight w:val="0"/>
      <w:marTop w:val="0"/>
      <w:marBottom w:val="0"/>
      <w:divBdr>
        <w:top w:val="none" w:sz="0" w:space="0" w:color="auto"/>
        <w:left w:val="none" w:sz="0" w:space="0" w:color="auto"/>
        <w:bottom w:val="none" w:sz="0" w:space="0" w:color="auto"/>
        <w:right w:val="none" w:sz="0" w:space="0" w:color="auto"/>
      </w:divBdr>
    </w:div>
    <w:div w:id="556598486">
      <w:bodyDiv w:val="1"/>
      <w:marLeft w:val="0"/>
      <w:marRight w:val="0"/>
      <w:marTop w:val="0"/>
      <w:marBottom w:val="0"/>
      <w:divBdr>
        <w:top w:val="none" w:sz="0" w:space="0" w:color="auto"/>
        <w:left w:val="none" w:sz="0" w:space="0" w:color="auto"/>
        <w:bottom w:val="none" w:sz="0" w:space="0" w:color="auto"/>
        <w:right w:val="none" w:sz="0" w:space="0" w:color="auto"/>
      </w:divBdr>
    </w:div>
    <w:div w:id="556623592">
      <w:bodyDiv w:val="1"/>
      <w:marLeft w:val="0"/>
      <w:marRight w:val="0"/>
      <w:marTop w:val="0"/>
      <w:marBottom w:val="0"/>
      <w:divBdr>
        <w:top w:val="none" w:sz="0" w:space="0" w:color="auto"/>
        <w:left w:val="none" w:sz="0" w:space="0" w:color="auto"/>
        <w:bottom w:val="none" w:sz="0" w:space="0" w:color="auto"/>
        <w:right w:val="none" w:sz="0" w:space="0" w:color="auto"/>
      </w:divBdr>
    </w:div>
    <w:div w:id="562712989">
      <w:bodyDiv w:val="1"/>
      <w:marLeft w:val="0"/>
      <w:marRight w:val="0"/>
      <w:marTop w:val="0"/>
      <w:marBottom w:val="0"/>
      <w:divBdr>
        <w:top w:val="none" w:sz="0" w:space="0" w:color="auto"/>
        <w:left w:val="none" w:sz="0" w:space="0" w:color="auto"/>
        <w:bottom w:val="none" w:sz="0" w:space="0" w:color="auto"/>
        <w:right w:val="none" w:sz="0" w:space="0" w:color="auto"/>
      </w:divBdr>
    </w:div>
    <w:div w:id="565074228">
      <w:bodyDiv w:val="1"/>
      <w:marLeft w:val="0"/>
      <w:marRight w:val="0"/>
      <w:marTop w:val="0"/>
      <w:marBottom w:val="0"/>
      <w:divBdr>
        <w:top w:val="none" w:sz="0" w:space="0" w:color="auto"/>
        <w:left w:val="none" w:sz="0" w:space="0" w:color="auto"/>
        <w:bottom w:val="none" w:sz="0" w:space="0" w:color="auto"/>
        <w:right w:val="none" w:sz="0" w:space="0" w:color="auto"/>
      </w:divBdr>
    </w:div>
    <w:div w:id="565923059">
      <w:bodyDiv w:val="1"/>
      <w:marLeft w:val="0"/>
      <w:marRight w:val="0"/>
      <w:marTop w:val="0"/>
      <w:marBottom w:val="0"/>
      <w:divBdr>
        <w:top w:val="none" w:sz="0" w:space="0" w:color="auto"/>
        <w:left w:val="none" w:sz="0" w:space="0" w:color="auto"/>
        <w:bottom w:val="none" w:sz="0" w:space="0" w:color="auto"/>
        <w:right w:val="none" w:sz="0" w:space="0" w:color="auto"/>
      </w:divBdr>
    </w:div>
    <w:div w:id="571281320">
      <w:bodyDiv w:val="1"/>
      <w:marLeft w:val="0"/>
      <w:marRight w:val="0"/>
      <w:marTop w:val="0"/>
      <w:marBottom w:val="0"/>
      <w:divBdr>
        <w:top w:val="none" w:sz="0" w:space="0" w:color="auto"/>
        <w:left w:val="none" w:sz="0" w:space="0" w:color="auto"/>
        <w:bottom w:val="none" w:sz="0" w:space="0" w:color="auto"/>
        <w:right w:val="none" w:sz="0" w:space="0" w:color="auto"/>
      </w:divBdr>
    </w:div>
    <w:div w:id="576326619">
      <w:bodyDiv w:val="1"/>
      <w:marLeft w:val="0"/>
      <w:marRight w:val="0"/>
      <w:marTop w:val="0"/>
      <w:marBottom w:val="0"/>
      <w:divBdr>
        <w:top w:val="none" w:sz="0" w:space="0" w:color="auto"/>
        <w:left w:val="none" w:sz="0" w:space="0" w:color="auto"/>
        <w:bottom w:val="none" w:sz="0" w:space="0" w:color="auto"/>
        <w:right w:val="none" w:sz="0" w:space="0" w:color="auto"/>
      </w:divBdr>
    </w:div>
    <w:div w:id="578253630">
      <w:bodyDiv w:val="1"/>
      <w:marLeft w:val="0"/>
      <w:marRight w:val="0"/>
      <w:marTop w:val="0"/>
      <w:marBottom w:val="0"/>
      <w:divBdr>
        <w:top w:val="none" w:sz="0" w:space="0" w:color="auto"/>
        <w:left w:val="none" w:sz="0" w:space="0" w:color="auto"/>
        <w:bottom w:val="none" w:sz="0" w:space="0" w:color="auto"/>
        <w:right w:val="none" w:sz="0" w:space="0" w:color="auto"/>
      </w:divBdr>
    </w:div>
    <w:div w:id="582224087">
      <w:bodyDiv w:val="1"/>
      <w:marLeft w:val="0"/>
      <w:marRight w:val="0"/>
      <w:marTop w:val="0"/>
      <w:marBottom w:val="0"/>
      <w:divBdr>
        <w:top w:val="none" w:sz="0" w:space="0" w:color="auto"/>
        <w:left w:val="none" w:sz="0" w:space="0" w:color="auto"/>
        <w:bottom w:val="none" w:sz="0" w:space="0" w:color="auto"/>
        <w:right w:val="none" w:sz="0" w:space="0" w:color="auto"/>
      </w:divBdr>
    </w:div>
    <w:div w:id="582573305">
      <w:bodyDiv w:val="1"/>
      <w:marLeft w:val="0"/>
      <w:marRight w:val="0"/>
      <w:marTop w:val="0"/>
      <w:marBottom w:val="0"/>
      <w:divBdr>
        <w:top w:val="none" w:sz="0" w:space="0" w:color="auto"/>
        <w:left w:val="none" w:sz="0" w:space="0" w:color="auto"/>
        <w:bottom w:val="none" w:sz="0" w:space="0" w:color="auto"/>
        <w:right w:val="none" w:sz="0" w:space="0" w:color="auto"/>
      </w:divBdr>
    </w:div>
    <w:div w:id="585919211">
      <w:bodyDiv w:val="1"/>
      <w:marLeft w:val="0"/>
      <w:marRight w:val="0"/>
      <w:marTop w:val="0"/>
      <w:marBottom w:val="0"/>
      <w:divBdr>
        <w:top w:val="none" w:sz="0" w:space="0" w:color="auto"/>
        <w:left w:val="none" w:sz="0" w:space="0" w:color="auto"/>
        <w:bottom w:val="none" w:sz="0" w:space="0" w:color="auto"/>
        <w:right w:val="none" w:sz="0" w:space="0" w:color="auto"/>
      </w:divBdr>
    </w:div>
    <w:div w:id="591470920">
      <w:bodyDiv w:val="1"/>
      <w:marLeft w:val="0"/>
      <w:marRight w:val="0"/>
      <w:marTop w:val="0"/>
      <w:marBottom w:val="0"/>
      <w:divBdr>
        <w:top w:val="none" w:sz="0" w:space="0" w:color="auto"/>
        <w:left w:val="none" w:sz="0" w:space="0" w:color="auto"/>
        <w:bottom w:val="none" w:sz="0" w:space="0" w:color="auto"/>
        <w:right w:val="none" w:sz="0" w:space="0" w:color="auto"/>
      </w:divBdr>
    </w:div>
    <w:div w:id="591821822">
      <w:bodyDiv w:val="1"/>
      <w:marLeft w:val="0"/>
      <w:marRight w:val="0"/>
      <w:marTop w:val="0"/>
      <w:marBottom w:val="0"/>
      <w:divBdr>
        <w:top w:val="none" w:sz="0" w:space="0" w:color="auto"/>
        <w:left w:val="none" w:sz="0" w:space="0" w:color="auto"/>
        <w:bottom w:val="none" w:sz="0" w:space="0" w:color="auto"/>
        <w:right w:val="none" w:sz="0" w:space="0" w:color="auto"/>
      </w:divBdr>
    </w:div>
    <w:div w:id="593246702">
      <w:bodyDiv w:val="1"/>
      <w:marLeft w:val="0"/>
      <w:marRight w:val="0"/>
      <w:marTop w:val="0"/>
      <w:marBottom w:val="0"/>
      <w:divBdr>
        <w:top w:val="none" w:sz="0" w:space="0" w:color="auto"/>
        <w:left w:val="none" w:sz="0" w:space="0" w:color="auto"/>
        <w:bottom w:val="none" w:sz="0" w:space="0" w:color="auto"/>
        <w:right w:val="none" w:sz="0" w:space="0" w:color="auto"/>
      </w:divBdr>
    </w:div>
    <w:div w:id="595796343">
      <w:bodyDiv w:val="1"/>
      <w:marLeft w:val="0"/>
      <w:marRight w:val="0"/>
      <w:marTop w:val="0"/>
      <w:marBottom w:val="0"/>
      <w:divBdr>
        <w:top w:val="none" w:sz="0" w:space="0" w:color="auto"/>
        <w:left w:val="none" w:sz="0" w:space="0" w:color="auto"/>
        <w:bottom w:val="none" w:sz="0" w:space="0" w:color="auto"/>
        <w:right w:val="none" w:sz="0" w:space="0" w:color="auto"/>
      </w:divBdr>
    </w:div>
    <w:div w:id="595864417">
      <w:bodyDiv w:val="1"/>
      <w:marLeft w:val="0"/>
      <w:marRight w:val="0"/>
      <w:marTop w:val="0"/>
      <w:marBottom w:val="0"/>
      <w:divBdr>
        <w:top w:val="none" w:sz="0" w:space="0" w:color="auto"/>
        <w:left w:val="none" w:sz="0" w:space="0" w:color="auto"/>
        <w:bottom w:val="none" w:sz="0" w:space="0" w:color="auto"/>
        <w:right w:val="none" w:sz="0" w:space="0" w:color="auto"/>
      </w:divBdr>
    </w:div>
    <w:div w:id="596793771">
      <w:bodyDiv w:val="1"/>
      <w:marLeft w:val="0"/>
      <w:marRight w:val="0"/>
      <w:marTop w:val="0"/>
      <w:marBottom w:val="0"/>
      <w:divBdr>
        <w:top w:val="none" w:sz="0" w:space="0" w:color="auto"/>
        <w:left w:val="none" w:sz="0" w:space="0" w:color="auto"/>
        <w:bottom w:val="none" w:sz="0" w:space="0" w:color="auto"/>
        <w:right w:val="none" w:sz="0" w:space="0" w:color="auto"/>
      </w:divBdr>
    </w:div>
    <w:div w:id="597182502">
      <w:bodyDiv w:val="1"/>
      <w:marLeft w:val="0"/>
      <w:marRight w:val="0"/>
      <w:marTop w:val="0"/>
      <w:marBottom w:val="0"/>
      <w:divBdr>
        <w:top w:val="none" w:sz="0" w:space="0" w:color="auto"/>
        <w:left w:val="none" w:sz="0" w:space="0" w:color="auto"/>
        <w:bottom w:val="none" w:sz="0" w:space="0" w:color="auto"/>
        <w:right w:val="none" w:sz="0" w:space="0" w:color="auto"/>
      </w:divBdr>
    </w:div>
    <w:div w:id="598292621">
      <w:bodyDiv w:val="1"/>
      <w:marLeft w:val="0"/>
      <w:marRight w:val="0"/>
      <w:marTop w:val="0"/>
      <w:marBottom w:val="0"/>
      <w:divBdr>
        <w:top w:val="none" w:sz="0" w:space="0" w:color="auto"/>
        <w:left w:val="none" w:sz="0" w:space="0" w:color="auto"/>
        <w:bottom w:val="none" w:sz="0" w:space="0" w:color="auto"/>
        <w:right w:val="none" w:sz="0" w:space="0" w:color="auto"/>
      </w:divBdr>
    </w:div>
    <w:div w:id="599682528">
      <w:bodyDiv w:val="1"/>
      <w:marLeft w:val="0"/>
      <w:marRight w:val="0"/>
      <w:marTop w:val="0"/>
      <w:marBottom w:val="0"/>
      <w:divBdr>
        <w:top w:val="none" w:sz="0" w:space="0" w:color="auto"/>
        <w:left w:val="none" w:sz="0" w:space="0" w:color="auto"/>
        <w:bottom w:val="none" w:sz="0" w:space="0" w:color="auto"/>
        <w:right w:val="none" w:sz="0" w:space="0" w:color="auto"/>
      </w:divBdr>
    </w:div>
    <w:div w:id="600843023">
      <w:bodyDiv w:val="1"/>
      <w:marLeft w:val="0"/>
      <w:marRight w:val="0"/>
      <w:marTop w:val="0"/>
      <w:marBottom w:val="0"/>
      <w:divBdr>
        <w:top w:val="none" w:sz="0" w:space="0" w:color="auto"/>
        <w:left w:val="none" w:sz="0" w:space="0" w:color="auto"/>
        <w:bottom w:val="none" w:sz="0" w:space="0" w:color="auto"/>
        <w:right w:val="none" w:sz="0" w:space="0" w:color="auto"/>
      </w:divBdr>
    </w:div>
    <w:div w:id="607156540">
      <w:bodyDiv w:val="1"/>
      <w:marLeft w:val="0"/>
      <w:marRight w:val="0"/>
      <w:marTop w:val="0"/>
      <w:marBottom w:val="0"/>
      <w:divBdr>
        <w:top w:val="none" w:sz="0" w:space="0" w:color="auto"/>
        <w:left w:val="none" w:sz="0" w:space="0" w:color="auto"/>
        <w:bottom w:val="none" w:sz="0" w:space="0" w:color="auto"/>
        <w:right w:val="none" w:sz="0" w:space="0" w:color="auto"/>
      </w:divBdr>
    </w:div>
    <w:div w:id="607977588">
      <w:bodyDiv w:val="1"/>
      <w:marLeft w:val="0"/>
      <w:marRight w:val="0"/>
      <w:marTop w:val="0"/>
      <w:marBottom w:val="0"/>
      <w:divBdr>
        <w:top w:val="none" w:sz="0" w:space="0" w:color="auto"/>
        <w:left w:val="none" w:sz="0" w:space="0" w:color="auto"/>
        <w:bottom w:val="none" w:sz="0" w:space="0" w:color="auto"/>
        <w:right w:val="none" w:sz="0" w:space="0" w:color="auto"/>
      </w:divBdr>
    </w:div>
    <w:div w:id="608122440">
      <w:bodyDiv w:val="1"/>
      <w:marLeft w:val="0"/>
      <w:marRight w:val="0"/>
      <w:marTop w:val="0"/>
      <w:marBottom w:val="0"/>
      <w:divBdr>
        <w:top w:val="none" w:sz="0" w:space="0" w:color="auto"/>
        <w:left w:val="none" w:sz="0" w:space="0" w:color="auto"/>
        <w:bottom w:val="none" w:sz="0" w:space="0" w:color="auto"/>
        <w:right w:val="none" w:sz="0" w:space="0" w:color="auto"/>
      </w:divBdr>
    </w:div>
    <w:div w:id="611787779">
      <w:bodyDiv w:val="1"/>
      <w:marLeft w:val="0"/>
      <w:marRight w:val="0"/>
      <w:marTop w:val="0"/>
      <w:marBottom w:val="0"/>
      <w:divBdr>
        <w:top w:val="none" w:sz="0" w:space="0" w:color="auto"/>
        <w:left w:val="none" w:sz="0" w:space="0" w:color="auto"/>
        <w:bottom w:val="none" w:sz="0" w:space="0" w:color="auto"/>
        <w:right w:val="none" w:sz="0" w:space="0" w:color="auto"/>
      </w:divBdr>
    </w:div>
    <w:div w:id="615256332">
      <w:bodyDiv w:val="1"/>
      <w:marLeft w:val="0"/>
      <w:marRight w:val="0"/>
      <w:marTop w:val="0"/>
      <w:marBottom w:val="0"/>
      <w:divBdr>
        <w:top w:val="none" w:sz="0" w:space="0" w:color="auto"/>
        <w:left w:val="none" w:sz="0" w:space="0" w:color="auto"/>
        <w:bottom w:val="none" w:sz="0" w:space="0" w:color="auto"/>
        <w:right w:val="none" w:sz="0" w:space="0" w:color="auto"/>
      </w:divBdr>
    </w:div>
    <w:div w:id="615722893">
      <w:bodyDiv w:val="1"/>
      <w:marLeft w:val="0"/>
      <w:marRight w:val="0"/>
      <w:marTop w:val="0"/>
      <w:marBottom w:val="0"/>
      <w:divBdr>
        <w:top w:val="none" w:sz="0" w:space="0" w:color="auto"/>
        <w:left w:val="none" w:sz="0" w:space="0" w:color="auto"/>
        <w:bottom w:val="none" w:sz="0" w:space="0" w:color="auto"/>
        <w:right w:val="none" w:sz="0" w:space="0" w:color="auto"/>
      </w:divBdr>
    </w:div>
    <w:div w:id="619335439">
      <w:bodyDiv w:val="1"/>
      <w:marLeft w:val="0"/>
      <w:marRight w:val="0"/>
      <w:marTop w:val="0"/>
      <w:marBottom w:val="0"/>
      <w:divBdr>
        <w:top w:val="none" w:sz="0" w:space="0" w:color="auto"/>
        <w:left w:val="none" w:sz="0" w:space="0" w:color="auto"/>
        <w:bottom w:val="none" w:sz="0" w:space="0" w:color="auto"/>
        <w:right w:val="none" w:sz="0" w:space="0" w:color="auto"/>
      </w:divBdr>
    </w:div>
    <w:div w:id="620189756">
      <w:bodyDiv w:val="1"/>
      <w:marLeft w:val="0"/>
      <w:marRight w:val="0"/>
      <w:marTop w:val="0"/>
      <w:marBottom w:val="0"/>
      <w:divBdr>
        <w:top w:val="none" w:sz="0" w:space="0" w:color="auto"/>
        <w:left w:val="none" w:sz="0" w:space="0" w:color="auto"/>
        <w:bottom w:val="none" w:sz="0" w:space="0" w:color="auto"/>
        <w:right w:val="none" w:sz="0" w:space="0" w:color="auto"/>
      </w:divBdr>
    </w:div>
    <w:div w:id="625089075">
      <w:bodyDiv w:val="1"/>
      <w:marLeft w:val="0"/>
      <w:marRight w:val="0"/>
      <w:marTop w:val="0"/>
      <w:marBottom w:val="0"/>
      <w:divBdr>
        <w:top w:val="none" w:sz="0" w:space="0" w:color="auto"/>
        <w:left w:val="none" w:sz="0" w:space="0" w:color="auto"/>
        <w:bottom w:val="none" w:sz="0" w:space="0" w:color="auto"/>
        <w:right w:val="none" w:sz="0" w:space="0" w:color="auto"/>
      </w:divBdr>
    </w:div>
    <w:div w:id="627861720">
      <w:bodyDiv w:val="1"/>
      <w:marLeft w:val="0"/>
      <w:marRight w:val="0"/>
      <w:marTop w:val="0"/>
      <w:marBottom w:val="0"/>
      <w:divBdr>
        <w:top w:val="none" w:sz="0" w:space="0" w:color="auto"/>
        <w:left w:val="none" w:sz="0" w:space="0" w:color="auto"/>
        <w:bottom w:val="none" w:sz="0" w:space="0" w:color="auto"/>
        <w:right w:val="none" w:sz="0" w:space="0" w:color="auto"/>
      </w:divBdr>
    </w:div>
    <w:div w:id="628512678">
      <w:bodyDiv w:val="1"/>
      <w:marLeft w:val="0"/>
      <w:marRight w:val="0"/>
      <w:marTop w:val="0"/>
      <w:marBottom w:val="0"/>
      <w:divBdr>
        <w:top w:val="none" w:sz="0" w:space="0" w:color="auto"/>
        <w:left w:val="none" w:sz="0" w:space="0" w:color="auto"/>
        <w:bottom w:val="none" w:sz="0" w:space="0" w:color="auto"/>
        <w:right w:val="none" w:sz="0" w:space="0" w:color="auto"/>
      </w:divBdr>
    </w:div>
    <w:div w:id="634800752">
      <w:bodyDiv w:val="1"/>
      <w:marLeft w:val="0"/>
      <w:marRight w:val="0"/>
      <w:marTop w:val="0"/>
      <w:marBottom w:val="0"/>
      <w:divBdr>
        <w:top w:val="none" w:sz="0" w:space="0" w:color="auto"/>
        <w:left w:val="none" w:sz="0" w:space="0" w:color="auto"/>
        <w:bottom w:val="none" w:sz="0" w:space="0" w:color="auto"/>
        <w:right w:val="none" w:sz="0" w:space="0" w:color="auto"/>
      </w:divBdr>
    </w:div>
    <w:div w:id="635186007">
      <w:bodyDiv w:val="1"/>
      <w:marLeft w:val="0"/>
      <w:marRight w:val="0"/>
      <w:marTop w:val="0"/>
      <w:marBottom w:val="0"/>
      <w:divBdr>
        <w:top w:val="none" w:sz="0" w:space="0" w:color="auto"/>
        <w:left w:val="none" w:sz="0" w:space="0" w:color="auto"/>
        <w:bottom w:val="none" w:sz="0" w:space="0" w:color="auto"/>
        <w:right w:val="none" w:sz="0" w:space="0" w:color="auto"/>
      </w:divBdr>
    </w:div>
    <w:div w:id="635255483">
      <w:bodyDiv w:val="1"/>
      <w:marLeft w:val="0"/>
      <w:marRight w:val="0"/>
      <w:marTop w:val="0"/>
      <w:marBottom w:val="0"/>
      <w:divBdr>
        <w:top w:val="none" w:sz="0" w:space="0" w:color="auto"/>
        <w:left w:val="none" w:sz="0" w:space="0" w:color="auto"/>
        <w:bottom w:val="none" w:sz="0" w:space="0" w:color="auto"/>
        <w:right w:val="none" w:sz="0" w:space="0" w:color="auto"/>
      </w:divBdr>
    </w:div>
    <w:div w:id="638265745">
      <w:bodyDiv w:val="1"/>
      <w:marLeft w:val="0"/>
      <w:marRight w:val="0"/>
      <w:marTop w:val="0"/>
      <w:marBottom w:val="0"/>
      <w:divBdr>
        <w:top w:val="none" w:sz="0" w:space="0" w:color="auto"/>
        <w:left w:val="none" w:sz="0" w:space="0" w:color="auto"/>
        <w:bottom w:val="none" w:sz="0" w:space="0" w:color="auto"/>
        <w:right w:val="none" w:sz="0" w:space="0" w:color="auto"/>
      </w:divBdr>
    </w:div>
    <w:div w:id="645357889">
      <w:bodyDiv w:val="1"/>
      <w:marLeft w:val="0"/>
      <w:marRight w:val="0"/>
      <w:marTop w:val="0"/>
      <w:marBottom w:val="0"/>
      <w:divBdr>
        <w:top w:val="none" w:sz="0" w:space="0" w:color="auto"/>
        <w:left w:val="none" w:sz="0" w:space="0" w:color="auto"/>
        <w:bottom w:val="none" w:sz="0" w:space="0" w:color="auto"/>
        <w:right w:val="none" w:sz="0" w:space="0" w:color="auto"/>
      </w:divBdr>
    </w:div>
    <w:div w:id="646665909">
      <w:bodyDiv w:val="1"/>
      <w:marLeft w:val="0"/>
      <w:marRight w:val="0"/>
      <w:marTop w:val="0"/>
      <w:marBottom w:val="0"/>
      <w:divBdr>
        <w:top w:val="none" w:sz="0" w:space="0" w:color="auto"/>
        <w:left w:val="none" w:sz="0" w:space="0" w:color="auto"/>
        <w:bottom w:val="none" w:sz="0" w:space="0" w:color="auto"/>
        <w:right w:val="none" w:sz="0" w:space="0" w:color="auto"/>
      </w:divBdr>
    </w:div>
    <w:div w:id="649987831">
      <w:bodyDiv w:val="1"/>
      <w:marLeft w:val="0"/>
      <w:marRight w:val="0"/>
      <w:marTop w:val="0"/>
      <w:marBottom w:val="0"/>
      <w:divBdr>
        <w:top w:val="none" w:sz="0" w:space="0" w:color="auto"/>
        <w:left w:val="none" w:sz="0" w:space="0" w:color="auto"/>
        <w:bottom w:val="none" w:sz="0" w:space="0" w:color="auto"/>
        <w:right w:val="none" w:sz="0" w:space="0" w:color="auto"/>
      </w:divBdr>
    </w:div>
    <w:div w:id="650671575">
      <w:bodyDiv w:val="1"/>
      <w:marLeft w:val="0"/>
      <w:marRight w:val="0"/>
      <w:marTop w:val="0"/>
      <w:marBottom w:val="0"/>
      <w:divBdr>
        <w:top w:val="none" w:sz="0" w:space="0" w:color="auto"/>
        <w:left w:val="none" w:sz="0" w:space="0" w:color="auto"/>
        <w:bottom w:val="none" w:sz="0" w:space="0" w:color="auto"/>
        <w:right w:val="none" w:sz="0" w:space="0" w:color="auto"/>
      </w:divBdr>
    </w:div>
    <w:div w:id="652759658">
      <w:bodyDiv w:val="1"/>
      <w:marLeft w:val="0"/>
      <w:marRight w:val="0"/>
      <w:marTop w:val="0"/>
      <w:marBottom w:val="0"/>
      <w:divBdr>
        <w:top w:val="none" w:sz="0" w:space="0" w:color="auto"/>
        <w:left w:val="none" w:sz="0" w:space="0" w:color="auto"/>
        <w:bottom w:val="none" w:sz="0" w:space="0" w:color="auto"/>
        <w:right w:val="none" w:sz="0" w:space="0" w:color="auto"/>
      </w:divBdr>
    </w:div>
    <w:div w:id="654574461">
      <w:bodyDiv w:val="1"/>
      <w:marLeft w:val="0"/>
      <w:marRight w:val="0"/>
      <w:marTop w:val="0"/>
      <w:marBottom w:val="0"/>
      <w:divBdr>
        <w:top w:val="none" w:sz="0" w:space="0" w:color="auto"/>
        <w:left w:val="none" w:sz="0" w:space="0" w:color="auto"/>
        <w:bottom w:val="none" w:sz="0" w:space="0" w:color="auto"/>
        <w:right w:val="none" w:sz="0" w:space="0" w:color="auto"/>
      </w:divBdr>
    </w:div>
    <w:div w:id="655887105">
      <w:bodyDiv w:val="1"/>
      <w:marLeft w:val="0"/>
      <w:marRight w:val="0"/>
      <w:marTop w:val="0"/>
      <w:marBottom w:val="0"/>
      <w:divBdr>
        <w:top w:val="none" w:sz="0" w:space="0" w:color="auto"/>
        <w:left w:val="none" w:sz="0" w:space="0" w:color="auto"/>
        <w:bottom w:val="none" w:sz="0" w:space="0" w:color="auto"/>
        <w:right w:val="none" w:sz="0" w:space="0" w:color="auto"/>
      </w:divBdr>
    </w:div>
    <w:div w:id="660045014">
      <w:bodyDiv w:val="1"/>
      <w:marLeft w:val="0"/>
      <w:marRight w:val="0"/>
      <w:marTop w:val="0"/>
      <w:marBottom w:val="0"/>
      <w:divBdr>
        <w:top w:val="none" w:sz="0" w:space="0" w:color="auto"/>
        <w:left w:val="none" w:sz="0" w:space="0" w:color="auto"/>
        <w:bottom w:val="none" w:sz="0" w:space="0" w:color="auto"/>
        <w:right w:val="none" w:sz="0" w:space="0" w:color="auto"/>
      </w:divBdr>
    </w:div>
    <w:div w:id="663362001">
      <w:bodyDiv w:val="1"/>
      <w:marLeft w:val="0"/>
      <w:marRight w:val="0"/>
      <w:marTop w:val="0"/>
      <w:marBottom w:val="0"/>
      <w:divBdr>
        <w:top w:val="none" w:sz="0" w:space="0" w:color="auto"/>
        <w:left w:val="none" w:sz="0" w:space="0" w:color="auto"/>
        <w:bottom w:val="none" w:sz="0" w:space="0" w:color="auto"/>
        <w:right w:val="none" w:sz="0" w:space="0" w:color="auto"/>
      </w:divBdr>
    </w:div>
    <w:div w:id="665326375">
      <w:bodyDiv w:val="1"/>
      <w:marLeft w:val="0"/>
      <w:marRight w:val="0"/>
      <w:marTop w:val="0"/>
      <w:marBottom w:val="0"/>
      <w:divBdr>
        <w:top w:val="none" w:sz="0" w:space="0" w:color="auto"/>
        <w:left w:val="none" w:sz="0" w:space="0" w:color="auto"/>
        <w:bottom w:val="none" w:sz="0" w:space="0" w:color="auto"/>
        <w:right w:val="none" w:sz="0" w:space="0" w:color="auto"/>
      </w:divBdr>
    </w:div>
    <w:div w:id="667637367">
      <w:bodyDiv w:val="1"/>
      <w:marLeft w:val="0"/>
      <w:marRight w:val="0"/>
      <w:marTop w:val="0"/>
      <w:marBottom w:val="0"/>
      <w:divBdr>
        <w:top w:val="none" w:sz="0" w:space="0" w:color="auto"/>
        <w:left w:val="none" w:sz="0" w:space="0" w:color="auto"/>
        <w:bottom w:val="none" w:sz="0" w:space="0" w:color="auto"/>
        <w:right w:val="none" w:sz="0" w:space="0" w:color="auto"/>
      </w:divBdr>
    </w:div>
    <w:div w:id="674697787">
      <w:bodyDiv w:val="1"/>
      <w:marLeft w:val="0"/>
      <w:marRight w:val="0"/>
      <w:marTop w:val="0"/>
      <w:marBottom w:val="0"/>
      <w:divBdr>
        <w:top w:val="none" w:sz="0" w:space="0" w:color="auto"/>
        <w:left w:val="none" w:sz="0" w:space="0" w:color="auto"/>
        <w:bottom w:val="none" w:sz="0" w:space="0" w:color="auto"/>
        <w:right w:val="none" w:sz="0" w:space="0" w:color="auto"/>
      </w:divBdr>
    </w:div>
    <w:div w:id="677779500">
      <w:bodyDiv w:val="1"/>
      <w:marLeft w:val="0"/>
      <w:marRight w:val="0"/>
      <w:marTop w:val="0"/>
      <w:marBottom w:val="0"/>
      <w:divBdr>
        <w:top w:val="none" w:sz="0" w:space="0" w:color="auto"/>
        <w:left w:val="none" w:sz="0" w:space="0" w:color="auto"/>
        <w:bottom w:val="none" w:sz="0" w:space="0" w:color="auto"/>
        <w:right w:val="none" w:sz="0" w:space="0" w:color="auto"/>
      </w:divBdr>
    </w:div>
    <w:div w:id="682440514">
      <w:bodyDiv w:val="1"/>
      <w:marLeft w:val="0"/>
      <w:marRight w:val="0"/>
      <w:marTop w:val="0"/>
      <w:marBottom w:val="0"/>
      <w:divBdr>
        <w:top w:val="none" w:sz="0" w:space="0" w:color="auto"/>
        <w:left w:val="none" w:sz="0" w:space="0" w:color="auto"/>
        <w:bottom w:val="none" w:sz="0" w:space="0" w:color="auto"/>
        <w:right w:val="none" w:sz="0" w:space="0" w:color="auto"/>
      </w:divBdr>
    </w:div>
    <w:div w:id="690716469">
      <w:bodyDiv w:val="1"/>
      <w:marLeft w:val="0"/>
      <w:marRight w:val="0"/>
      <w:marTop w:val="0"/>
      <w:marBottom w:val="0"/>
      <w:divBdr>
        <w:top w:val="none" w:sz="0" w:space="0" w:color="auto"/>
        <w:left w:val="none" w:sz="0" w:space="0" w:color="auto"/>
        <w:bottom w:val="none" w:sz="0" w:space="0" w:color="auto"/>
        <w:right w:val="none" w:sz="0" w:space="0" w:color="auto"/>
      </w:divBdr>
    </w:div>
    <w:div w:id="692800273">
      <w:bodyDiv w:val="1"/>
      <w:marLeft w:val="0"/>
      <w:marRight w:val="0"/>
      <w:marTop w:val="0"/>
      <w:marBottom w:val="0"/>
      <w:divBdr>
        <w:top w:val="none" w:sz="0" w:space="0" w:color="auto"/>
        <w:left w:val="none" w:sz="0" w:space="0" w:color="auto"/>
        <w:bottom w:val="none" w:sz="0" w:space="0" w:color="auto"/>
        <w:right w:val="none" w:sz="0" w:space="0" w:color="auto"/>
      </w:divBdr>
    </w:div>
    <w:div w:id="692999135">
      <w:bodyDiv w:val="1"/>
      <w:marLeft w:val="0"/>
      <w:marRight w:val="0"/>
      <w:marTop w:val="0"/>
      <w:marBottom w:val="0"/>
      <w:divBdr>
        <w:top w:val="none" w:sz="0" w:space="0" w:color="auto"/>
        <w:left w:val="none" w:sz="0" w:space="0" w:color="auto"/>
        <w:bottom w:val="none" w:sz="0" w:space="0" w:color="auto"/>
        <w:right w:val="none" w:sz="0" w:space="0" w:color="auto"/>
      </w:divBdr>
    </w:div>
    <w:div w:id="697241070">
      <w:bodyDiv w:val="1"/>
      <w:marLeft w:val="0"/>
      <w:marRight w:val="0"/>
      <w:marTop w:val="0"/>
      <w:marBottom w:val="0"/>
      <w:divBdr>
        <w:top w:val="none" w:sz="0" w:space="0" w:color="auto"/>
        <w:left w:val="none" w:sz="0" w:space="0" w:color="auto"/>
        <w:bottom w:val="none" w:sz="0" w:space="0" w:color="auto"/>
        <w:right w:val="none" w:sz="0" w:space="0" w:color="auto"/>
      </w:divBdr>
    </w:div>
    <w:div w:id="699207128">
      <w:bodyDiv w:val="1"/>
      <w:marLeft w:val="0"/>
      <w:marRight w:val="0"/>
      <w:marTop w:val="0"/>
      <w:marBottom w:val="0"/>
      <w:divBdr>
        <w:top w:val="none" w:sz="0" w:space="0" w:color="auto"/>
        <w:left w:val="none" w:sz="0" w:space="0" w:color="auto"/>
        <w:bottom w:val="none" w:sz="0" w:space="0" w:color="auto"/>
        <w:right w:val="none" w:sz="0" w:space="0" w:color="auto"/>
      </w:divBdr>
    </w:div>
    <w:div w:id="700670205">
      <w:bodyDiv w:val="1"/>
      <w:marLeft w:val="0"/>
      <w:marRight w:val="0"/>
      <w:marTop w:val="0"/>
      <w:marBottom w:val="0"/>
      <w:divBdr>
        <w:top w:val="none" w:sz="0" w:space="0" w:color="auto"/>
        <w:left w:val="none" w:sz="0" w:space="0" w:color="auto"/>
        <w:bottom w:val="none" w:sz="0" w:space="0" w:color="auto"/>
        <w:right w:val="none" w:sz="0" w:space="0" w:color="auto"/>
      </w:divBdr>
    </w:div>
    <w:div w:id="704868889">
      <w:bodyDiv w:val="1"/>
      <w:marLeft w:val="0"/>
      <w:marRight w:val="0"/>
      <w:marTop w:val="0"/>
      <w:marBottom w:val="0"/>
      <w:divBdr>
        <w:top w:val="none" w:sz="0" w:space="0" w:color="auto"/>
        <w:left w:val="none" w:sz="0" w:space="0" w:color="auto"/>
        <w:bottom w:val="none" w:sz="0" w:space="0" w:color="auto"/>
        <w:right w:val="none" w:sz="0" w:space="0" w:color="auto"/>
      </w:divBdr>
    </w:div>
    <w:div w:id="716979166">
      <w:bodyDiv w:val="1"/>
      <w:marLeft w:val="0"/>
      <w:marRight w:val="0"/>
      <w:marTop w:val="0"/>
      <w:marBottom w:val="0"/>
      <w:divBdr>
        <w:top w:val="none" w:sz="0" w:space="0" w:color="auto"/>
        <w:left w:val="none" w:sz="0" w:space="0" w:color="auto"/>
        <w:bottom w:val="none" w:sz="0" w:space="0" w:color="auto"/>
        <w:right w:val="none" w:sz="0" w:space="0" w:color="auto"/>
      </w:divBdr>
    </w:div>
    <w:div w:id="719523394">
      <w:bodyDiv w:val="1"/>
      <w:marLeft w:val="0"/>
      <w:marRight w:val="0"/>
      <w:marTop w:val="0"/>
      <w:marBottom w:val="0"/>
      <w:divBdr>
        <w:top w:val="none" w:sz="0" w:space="0" w:color="auto"/>
        <w:left w:val="none" w:sz="0" w:space="0" w:color="auto"/>
        <w:bottom w:val="none" w:sz="0" w:space="0" w:color="auto"/>
        <w:right w:val="none" w:sz="0" w:space="0" w:color="auto"/>
      </w:divBdr>
    </w:div>
    <w:div w:id="728381297">
      <w:bodyDiv w:val="1"/>
      <w:marLeft w:val="0"/>
      <w:marRight w:val="0"/>
      <w:marTop w:val="0"/>
      <w:marBottom w:val="0"/>
      <w:divBdr>
        <w:top w:val="none" w:sz="0" w:space="0" w:color="auto"/>
        <w:left w:val="none" w:sz="0" w:space="0" w:color="auto"/>
        <w:bottom w:val="none" w:sz="0" w:space="0" w:color="auto"/>
        <w:right w:val="none" w:sz="0" w:space="0" w:color="auto"/>
      </w:divBdr>
    </w:div>
    <w:div w:id="729885287">
      <w:bodyDiv w:val="1"/>
      <w:marLeft w:val="0"/>
      <w:marRight w:val="0"/>
      <w:marTop w:val="0"/>
      <w:marBottom w:val="0"/>
      <w:divBdr>
        <w:top w:val="none" w:sz="0" w:space="0" w:color="auto"/>
        <w:left w:val="none" w:sz="0" w:space="0" w:color="auto"/>
        <w:bottom w:val="none" w:sz="0" w:space="0" w:color="auto"/>
        <w:right w:val="none" w:sz="0" w:space="0" w:color="auto"/>
      </w:divBdr>
    </w:div>
    <w:div w:id="732116982">
      <w:bodyDiv w:val="1"/>
      <w:marLeft w:val="0"/>
      <w:marRight w:val="0"/>
      <w:marTop w:val="0"/>
      <w:marBottom w:val="0"/>
      <w:divBdr>
        <w:top w:val="none" w:sz="0" w:space="0" w:color="auto"/>
        <w:left w:val="none" w:sz="0" w:space="0" w:color="auto"/>
        <w:bottom w:val="none" w:sz="0" w:space="0" w:color="auto"/>
        <w:right w:val="none" w:sz="0" w:space="0" w:color="auto"/>
      </w:divBdr>
    </w:div>
    <w:div w:id="735664002">
      <w:bodyDiv w:val="1"/>
      <w:marLeft w:val="0"/>
      <w:marRight w:val="0"/>
      <w:marTop w:val="0"/>
      <w:marBottom w:val="0"/>
      <w:divBdr>
        <w:top w:val="none" w:sz="0" w:space="0" w:color="auto"/>
        <w:left w:val="none" w:sz="0" w:space="0" w:color="auto"/>
        <w:bottom w:val="none" w:sz="0" w:space="0" w:color="auto"/>
        <w:right w:val="none" w:sz="0" w:space="0" w:color="auto"/>
      </w:divBdr>
    </w:div>
    <w:div w:id="736977942">
      <w:bodyDiv w:val="1"/>
      <w:marLeft w:val="0"/>
      <w:marRight w:val="0"/>
      <w:marTop w:val="0"/>
      <w:marBottom w:val="0"/>
      <w:divBdr>
        <w:top w:val="none" w:sz="0" w:space="0" w:color="auto"/>
        <w:left w:val="none" w:sz="0" w:space="0" w:color="auto"/>
        <w:bottom w:val="none" w:sz="0" w:space="0" w:color="auto"/>
        <w:right w:val="none" w:sz="0" w:space="0" w:color="auto"/>
      </w:divBdr>
    </w:div>
    <w:div w:id="738794402">
      <w:bodyDiv w:val="1"/>
      <w:marLeft w:val="0"/>
      <w:marRight w:val="0"/>
      <w:marTop w:val="0"/>
      <w:marBottom w:val="0"/>
      <w:divBdr>
        <w:top w:val="none" w:sz="0" w:space="0" w:color="auto"/>
        <w:left w:val="none" w:sz="0" w:space="0" w:color="auto"/>
        <w:bottom w:val="none" w:sz="0" w:space="0" w:color="auto"/>
        <w:right w:val="none" w:sz="0" w:space="0" w:color="auto"/>
      </w:divBdr>
    </w:div>
    <w:div w:id="741677023">
      <w:bodyDiv w:val="1"/>
      <w:marLeft w:val="0"/>
      <w:marRight w:val="0"/>
      <w:marTop w:val="0"/>
      <w:marBottom w:val="0"/>
      <w:divBdr>
        <w:top w:val="none" w:sz="0" w:space="0" w:color="auto"/>
        <w:left w:val="none" w:sz="0" w:space="0" w:color="auto"/>
        <w:bottom w:val="none" w:sz="0" w:space="0" w:color="auto"/>
        <w:right w:val="none" w:sz="0" w:space="0" w:color="auto"/>
      </w:divBdr>
      <w:divsChild>
        <w:div w:id="1855726132">
          <w:marLeft w:val="0"/>
          <w:marRight w:val="0"/>
          <w:marTop w:val="0"/>
          <w:marBottom w:val="0"/>
          <w:divBdr>
            <w:top w:val="none" w:sz="0" w:space="0" w:color="auto"/>
            <w:left w:val="none" w:sz="0" w:space="0" w:color="auto"/>
            <w:bottom w:val="none" w:sz="0" w:space="0" w:color="auto"/>
            <w:right w:val="none" w:sz="0" w:space="0" w:color="auto"/>
          </w:divBdr>
        </w:div>
      </w:divsChild>
    </w:div>
    <w:div w:id="741948394">
      <w:bodyDiv w:val="1"/>
      <w:marLeft w:val="0"/>
      <w:marRight w:val="0"/>
      <w:marTop w:val="0"/>
      <w:marBottom w:val="0"/>
      <w:divBdr>
        <w:top w:val="none" w:sz="0" w:space="0" w:color="auto"/>
        <w:left w:val="none" w:sz="0" w:space="0" w:color="auto"/>
        <w:bottom w:val="none" w:sz="0" w:space="0" w:color="auto"/>
        <w:right w:val="none" w:sz="0" w:space="0" w:color="auto"/>
      </w:divBdr>
    </w:div>
    <w:div w:id="756445945">
      <w:bodyDiv w:val="1"/>
      <w:marLeft w:val="0"/>
      <w:marRight w:val="0"/>
      <w:marTop w:val="0"/>
      <w:marBottom w:val="0"/>
      <w:divBdr>
        <w:top w:val="none" w:sz="0" w:space="0" w:color="auto"/>
        <w:left w:val="none" w:sz="0" w:space="0" w:color="auto"/>
        <w:bottom w:val="none" w:sz="0" w:space="0" w:color="auto"/>
        <w:right w:val="none" w:sz="0" w:space="0" w:color="auto"/>
      </w:divBdr>
    </w:div>
    <w:div w:id="764422074">
      <w:bodyDiv w:val="1"/>
      <w:marLeft w:val="0"/>
      <w:marRight w:val="0"/>
      <w:marTop w:val="0"/>
      <w:marBottom w:val="0"/>
      <w:divBdr>
        <w:top w:val="none" w:sz="0" w:space="0" w:color="auto"/>
        <w:left w:val="none" w:sz="0" w:space="0" w:color="auto"/>
        <w:bottom w:val="none" w:sz="0" w:space="0" w:color="auto"/>
        <w:right w:val="none" w:sz="0" w:space="0" w:color="auto"/>
      </w:divBdr>
    </w:div>
    <w:div w:id="770127302">
      <w:bodyDiv w:val="1"/>
      <w:marLeft w:val="0"/>
      <w:marRight w:val="0"/>
      <w:marTop w:val="0"/>
      <w:marBottom w:val="0"/>
      <w:divBdr>
        <w:top w:val="none" w:sz="0" w:space="0" w:color="auto"/>
        <w:left w:val="none" w:sz="0" w:space="0" w:color="auto"/>
        <w:bottom w:val="none" w:sz="0" w:space="0" w:color="auto"/>
        <w:right w:val="none" w:sz="0" w:space="0" w:color="auto"/>
      </w:divBdr>
    </w:div>
    <w:div w:id="772090053">
      <w:bodyDiv w:val="1"/>
      <w:marLeft w:val="0"/>
      <w:marRight w:val="0"/>
      <w:marTop w:val="0"/>
      <w:marBottom w:val="0"/>
      <w:divBdr>
        <w:top w:val="none" w:sz="0" w:space="0" w:color="auto"/>
        <w:left w:val="none" w:sz="0" w:space="0" w:color="auto"/>
        <w:bottom w:val="none" w:sz="0" w:space="0" w:color="auto"/>
        <w:right w:val="none" w:sz="0" w:space="0" w:color="auto"/>
      </w:divBdr>
    </w:div>
    <w:div w:id="775029184">
      <w:bodyDiv w:val="1"/>
      <w:marLeft w:val="0"/>
      <w:marRight w:val="0"/>
      <w:marTop w:val="0"/>
      <w:marBottom w:val="0"/>
      <w:divBdr>
        <w:top w:val="none" w:sz="0" w:space="0" w:color="auto"/>
        <w:left w:val="none" w:sz="0" w:space="0" w:color="auto"/>
        <w:bottom w:val="none" w:sz="0" w:space="0" w:color="auto"/>
        <w:right w:val="none" w:sz="0" w:space="0" w:color="auto"/>
      </w:divBdr>
    </w:div>
    <w:div w:id="793017974">
      <w:bodyDiv w:val="1"/>
      <w:marLeft w:val="0"/>
      <w:marRight w:val="0"/>
      <w:marTop w:val="0"/>
      <w:marBottom w:val="0"/>
      <w:divBdr>
        <w:top w:val="none" w:sz="0" w:space="0" w:color="auto"/>
        <w:left w:val="none" w:sz="0" w:space="0" w:color="auto"/>
        <w:bottom w:val="none" w:sz="0" w:space="0" w:color="auto"/>
        <w:right w:val="none" w:sz="0" w:space="0" w:color="auto"/>
      </w:divBdr>
    </w:div>
    <w:div w:id="794326927">
      <w:bodyDiv w:val="1"/>
      <w:marLeft w:val="0"/>
      <w:marRight w:val="0"/>
      <w:marTop w:val="0"/>
      <w:marBottom w:val="0"/>
      <w:divBdr>
        <w:top w:val="none" w:sz="0" w:space="0" w:color="auto"/>
        <w:left w:val="none" w:sz="0" w:space="0" w:color="auto"/>
        <w:bottom w:val="none" w:sz="0" w:space="0" w:color="auto"/>
        <w:right w:val="none" w:sz="0" w:space="0" w:color="auto"/>
      </w:divBdr>
    </w:div>
    <w:div w:id="806581876">
      <w:bodyDiv w:val="1"/>
      <w:marLeft w:val="0"/>
      <w:marRight w:val="0"/>
      <w:marTop w:val="0"/>
      <w:marBottom w:val="0"/>
      <w:divBdr>
        <w:top w:val="none" w:sz="0" w:space="0" w:color="auto"/>
        <w:left w:val="none" w:sz="0" w:space="0" w:color="auto"/>
        <w:bottom w:val="none" w:sz="0" w:space="0" w:color="auto"/>
        <w:right w:val="none" w:sz="0" w:space="0" w:color="auto"/>
      </w:divBdr>
    </w:div>
    <w:div w:id="810636744">
      <w:bodyDiv w:val="1"/>
      <w:marLeft w:val="0"/>
      <w:marRight w:val="0"/>
      <w:marTop w:val="0"/>
      <w:marBottom w:val="0"/>
      <w:divBdr>
        <w:top w:val="none" w:sz="0" w:space="0" w:color="auto"/>
        <w:left w:val="none" w:sz="0" w:space="0" w:color="auto"/>
        <w:bottom w:val="none" w:sz="0" w:space="0" w:color="auto"/>
        <w:right w:val="none" w:sz="0" w:space="0" w:color="auto"/>
      </w:divBdr>
    </w:div>
    <w:div w:id="812673641">
      <w:bodyDiv w:val="1"/>
      <w:marLeft w:val="0"/>
      <w:marRight w:val="0"/>
      <w:marTop w:val="0"/>
      <w:marBottom w:val="0"/>
      <w:divBdr>
        <w:top w:val="none" w:sz="0" w:space="0" w:color="auto"/>
        <w:left w:val="none" w:sz="0" w:space="0" w:color="auto"/>
        <w:bottom w:val="none" w:sz="0" w:space="0" w:color="auto"/>
        <w:right w:val="none" w:sz="0" w:space="0" w:color="auto"/>
      </w:divBdr>
    </w:div>
    <w:div w:id="813256749">
      <w:bodyDiv w:val="1"/>
      <w:marLeft w:val="0"/>
      <w:marRight w:val="0"/>
      <w:marTop w:val="0"/>
      <w:marBottom w:val="0"/>
      <w:divBdr>
        <w:top w:val="none" w:sz="0" w:space="0" w:color="auto"/>
        <w:left w:val="none" w:sz="0" w:space="0" w:color="auto"/>
        <w:bottom w:val="none" w:sz="0" w:space="0" w:color="auto"/>
        <w:right w:val="none" w:sz="0" w:space="0" w:color="auto"/>
      </w:divBdr>
    </w:div>
    <w:div w:id="816843910">
      <w:bodyDiv w:val="1"/>
      <w:marLeft w:val="0"/>
      <w:marRight w:val="0"/>
      <w:marTop w:val="0"/>
      <w:marBottom w:val="0"/>
      <w:divBdr>
        <w:top w:val="none" w:sz="0" w:space="0" w:color="auto"/>
        <w:left w:val="none" w:sz="0" w:space="0" w:color="auto"/>
        <w:bottom w:val="none" w:sz="0" w:space="0" w:color="auto"/>
        <w:right w:val="none" w:sz="0" w:space="0" w:color="auto"/>
      </w:divBdr>
    </w:div>
    <w:div w:id="822357692">
      <w:bodyDiv w:val="1"/>
      <w:marLeft w:val="0"/>
      <w:marRight w:val="0"/>
      <w:marTop w:val="0"/>
      <w:marBottom w:val="0"/>
      <w:divBdr>
        <w:top w:val="none" w:sz="0" w:space="0" w:color="auto"/>
        <w:left w:val="none" w:sz="0" w:space="0" w:color="auto"/>
        <w:bottom w:val="none" w:sz="0" w:space="0" w:color="auto"/>
        <w:right w:val="none" w:sz="0" w:space="0" w:color="auto"/>
      </w:divBdr>
    </w:div>
    <w:div w:id="824468803">
      <w:bodyDiv w:val="1"/>
      <w:marLeft w:val="0"/>
      <w:marRight w:val="0"/>
      <w:marTop w:val="0"/>
      <w:marBottom w:val="0"/>
      <w:divBdr>
        <w:top w:val="none" w:sz="0" w:space="0" w:color="auto"/>
        <w:left w:val="none" w:sz="0" w:space="0" w:color="auto"/>
        <w:bottom w:val="none" w:sz="0" w:space="0" w:color="auto"/>
        <w:right w:val="none" w:sz="0" w:space="0" w:color="auto"/>
      </w:divBdr>
    </w:div>
    <w:div w:id="826022380">
      <w:bodyDiv w:val="1"/>
      <w:marLeft w:val="0"/>
      <w:marRight w:val="0"/>
      <w:marTop w:val="0"/>
      <w:marBottom w:val="0"/>
      <w:divBdr>
        <w:top w:val="none" w:sz="0" w:space="0" w:color="auto"/>
        <w:left w:val="none" w:sz="0" w:space="0" w:color="auto"/>
        <w:bottom w:val="none" w:sz="0" w:space="0" w:color="auto"/>
        <w:right w:val="none" w:sz="0" w:space="0" w:color="auto"/>
      </w:divBdr>
    </w:div>
    <w:div w:id="828524639">
      <w:bodyDiv w:val="1"/>
      <w:marLeft w:val="0"/>
      <w:marRight w:val="0"/>
      <w:marTop w:val="0"/>
      <w:marBottom w:val="0"/>
      <w:divBdr>
        <w:top w:val="none" w:sz="0" w:space="0" w:color="auto"/>
        <w:left w:val="none" w:sz="0" w:space="0" w:color="auto"/>
        <w:bottom w:val="none" w:sz="0" w:space="0" w:color="auto"/>
        <w:right w:val="none" w:sz="0" w:space="0" w:color="auto"/>
      </w:divBdr>
    </w:div>
    <w:div w:id="833840887">
      <w:bodyDiv w:val="1"/>
      <w:marLeft w:val="0"/>
      <w:marRight w:val="0"/>
      <w:marTop w:val="0"/>
      <w:marBottom w:val="0"/>
      <w:divBdr>
        <w:top w:val="none" w:sz="0" w:space="0" w:color="auto"/>
        <w:left w:val="none" w:sz="0" w:space="0" w:color="auto"/>
        <w:bottom w:val="none" w:sz="0" w:space="0" w:color="auto"/>
        <w:right w:val="none" w:sz="0" w:space="0" w:color="auto"/>
      </w:divBdr>
    </w:div>
    <w:div w:id="839320788">
      <w:bodyDiv w:val="1"/>
      <w:marLeft w:val="0"/>
      <w:marRight w:val="0"/>
      <w:marTop w:val="0"/>
      <w:marBottom w:val="0"/>
      <w:divBdr>
        <w:top w:val="none" w:sz="0" w:space="0" w:color="auto"/>
        <w:left w:val="none" w:sz="0" w:space="0" w:color="auto"/>
        <w:bottom w:val="none" w:sz="0" w:space="0" w:color="auto"/>
        <w:right w:val="none" w:sz="0" w:space="0" w:color="auto"/>
      </w:divBdr>
    </w:div>
    <w:div w:id="840197242">
      <w:bodyDiv w:val="1"/>
      <w:marLeft w:val="0"/>
      <w:marRight w:val="0"/>
      <w:marTop w:val="0"/>
      <w:marBottom w:val="0"/>
      <w:divBdr>
        <w:top w:val="none" w:sz="0" w:space="0" w:color="auto"/>
        <w:left w:val="none" w:sz="0" w:space="0" w:color="auto"/>
        <w:bottom w:val="none" w:sz="0" w:space="0" w:color="auto"/>
        <w:right w:val="none" w:sz="0" w:space="0" w:color="auto"/>
      </w:divBdr>
    </w:div>
    <w:div w:id="841505109">
      <w:bodyDiv w:val="1"/>
      <w:marLeft w:val="0"/>
      <w:marRight w:val="0"/>
      <w:marTop w:val="0"/>
      <w:marBottom w:val="0"/>
      <w:divBdr>
        <w:top w:val="none" w:sz="0" w:space="0" w:color="auto"/>
        <w:left w:val="none" w:sz="0" w:space="0" w:color="auto"/>
        <w:bottom w:val="none" w:sz="0" w:space="0" w:color="auto"/>
        <w:right w:val="none" w:sz="0" w:space="0" w:color="auto"/>
      </w:divBdr>
    </w:div>
    <w:div w:id="843127759">
      <w:bodyDiv w:val="1"/>
      <w:marLeft w:val="0"/>
      <w:marRight w:val="0"/>
      <w:marTop w:val="0"/>
      <w:marBottom w:val="0"/>
      <w:divBdr>
        <w:top w:val="none" w:sz="0" w:space="0" w:color="auto"/>
        <w:left w:val="none" w:sz="0" w:space="0" w:color="auto"/>
        <w:bottom w:val="none" w:sz="0" w:space="0" w:color="auto"/>
        <w:right w:val="none" w:sz="0" w:space="0" w:color="auto"/>
      </w:divBdr>
    </w:div>
    <w:div w:id="843712270">
      <w:bodyDiv w:val="1"/>
      <w:marLeft w:val="0"/>
      <w:marRight w:val="0"/>
      <w:marTop w:val="0"/>
      <w:marBottom w:val="0"/>
      <w:divBdr>
        <w:top w:val="none" w:sz="0" w:space="0" w:color="auto"/>
        <w:left w:val="none" w:sz="0" w:space="0" w:color="auto"/>
        <w:bottom w:val="none" w:sz="0" w:space="0" w:color="auto"/>
        <w:right w:val="none" w:sz="0" w:space="0" w:color="auto"/>
      </w:divBdr>
    </w:div>
    <w:div w:id="843712355">
      <w:bodyDiv w:val="1"/>
      <w:marLeft w:val="0"/>
      <w:marRight w:val="0"/>
      <w:marTop w:val="0"/>
      <w:marBottom w:val="0"/>
      <w:divBdr>
        <w:top w:val="none" w:sz="0" w:space="0" w:color="auto"/>
        <w:left w:val="none" w:sz="0" w:space="0" w:color="auto"/>
        <w:bottom w:val="none" w:sz="0" w:space="0" w:color="auto"/>
        <w:right w:val="none" w:sz="0" w:space="0" w:color="auto"/>
      </w:divBdr>
    </w:div>
    <w:div w:id="845050510">
      <w:bodyDiv w:val="1"/>
      <w:marLeft w:val="0"/>
      <w:marRight w:val="0"/>
      <w:marTop w:val="0"/>
      <w:marBottom w:val="0"/>
      <w:divBdr>
        <w:top w:val="none" w:sz="0" w:space="0" w:color="auto"/>
        <w:left w:val="none" w:sz="0" w:space="0" w:color="auto"/>
        <w:bottom w:val="none" w:sz="0" w:space="0" w:color="auto"/>
        <w:right w:val="none" w:sz="0" w:space="0" w:color="auto"/>
      </w:divBdr>
    </w:div>
    <w:div w:id="846946014">
      <w:bodyDiv w:val="1"/>
      <w:marLeft w:val="0"/>
      <w:marRight w:val="0"/>
      <w:marTop w:val="0"/>
      <w:marBottom w:val="0"/>
      <w:divBdr>
        <w:top w:val="none" w:sz="0" w:space="0" w:color="auto"/>
        <w:left w:val="none" w:sz="0" w:space="0" w:color="auto"/>
        <w:bottom w:val="none" w:sz="0" w:space="0" w:color="auto"/>
        <w:right w:val="none" w:sz="0" w:space="0" w:color="auto"/>
      </w:divBdr>
    </w:div>
    <w:div w:id="851264105">
      <w:bodyDiv w:val="1"/>
      <w:marLeft w:val="0"/>
      <w:marRight w:val="0"/>
      <w:marTop w:val="0"/>
      <w:marBottom w:val="0"/>
      <w:divBdr>
        <w:top w:val="none" w:sz="0" w:space="0" w:color="auto"/>
        <w:left w:val="none" w:sz="0" w:space="0" w:color="auto"/>
        <w:bottom w:val="none" w:sz="0" w:space="0" w:color="auto"/>
        <w:right w:val="none" w:sz="0" w:space="0" w:color="auto"/>
      </w:divBdr>
    </w:div>
    <w:div w:id="851382592">
      <w:bodyDiv w:val="1"/>
      <w:marLeft w:val="0"/>
      <w:marRight w:val="0"/>
      <w:marTop w:val="0"/>
      <w:marBottom w:val="0"/>
      <w:divBdr>
        <w:top w:val="none" w:sz="0" w:space="0" w:color="auto"/>
        <w:left w:val="none" w:sz="0" w:space="0" w:color="auto"/>
        <w:bottom w:val="none" w:sz="0" w:space="0" w:color="auto"/>
        <w:right w:val="none" w:sz="0" w:space="0" w:color="auto"/>
      </w:divBdr>
    </w:div>
    <w:div w:id="851459034">
      <w:bodyDiv w:val="1"/>
      <w:marLeft w:val="0"/>
      <w:marRight w:val="0"/>
      <w:marTop w:val="0"/>
      <w:marBottom w:val="0"/>
      <w:divBdr>
        <w:top w:val="none" w:sz="0" w:space="0" w:color="auto"/>
        <w:left w:val="none" w:sz="0" w:space="0" w:color="auto"/>
        <w:bottom w:val="none" w:sz="0" w:space="0" w:color="auto"/>
        <w:right w:val="none" w:sz="0" w:space="0" w:color="auto"/>
      </w:divBdr>
    </w:div>
    <w:div w:id="851996696">
      <w:bodyDiv w:val="1"/>
      <w:marLeft w:val="0"/>
      <w:marRight w:val="0"/>
      <w:marTop w:val="0"/>
      <w:marBottom w:val="0"/>
      <w:divBdr>
        <w:top w:val="none" w:sz="0" w:space="0" w:color="auto"/>
        <w:left w:val="none" w:sz="0" w:space="0" w:color="auto"/>
        <w:bottom w:val="none" w:sz="0" w:space="0" w:color="auto"/>
        <w:right w:val="none" w:sz="0" w:space="0" w:color="auto"/>
      </w:divBdr>
    </w:div>
    <w:div w:id="855920479">
      <w:bodyDiv w:val="1"/>
      <w:marLeft w:val="0"/>
      <w:marRight w:val="0"/>
      <w:marTop w:val="0"/>
      <w:marBottom w:val="0"/>
      <w:divBdr>
        <w:top w:val="none" w:sz="0" w:space="0" w:color="auto"/>
        <w:left w:val="none" w:sz="0" w:space="0" w:color="auto"/>
        <w:bottom w:val="none" w:sz="0" w:space="0" w:color="auto"/>
        <w:right w:val="none" w:sz="0" w:space="0" w:color="auto"/>
      </w:divBdr>
    </w:div>
    <w:div w:id="862135640">
      <w:bodyDiv w:val="1"/>
      <w:marLeft w:val="0"/>
      <w:marRight w:val="0"/>
      <w:marTop w:val="0"/>
      <w:marBottom w:val="0"/>
      <w:divBdr>
        <w:top w:val="none" w:sz="0" w:space="0" w:color="auto"/>
        <w:left w:val="none" w:sz="0" w:space="0" w:color="auto"/>
        <w:bottom w:val="none" w:sz="0" w:space="0" w:color="auto"/>
        <w:right w:val="none" w:sz="0" w:space="0" w:color="auto"/>
      </w:divBdr>
    </w:div>
    <w:div w:id="862591998">
      <w:bodyDiv w:val="1"/>
      <w:marLeft w:val="0"/>
      <w:marRight w:val="0"/>
      <w:marTop w:val="0"/>
      <w:marBottom w:val="0"/>
      <w:divBdr>
        <w:top w:val="none" w:sz="0" w:space="0" w:color="auto"/>
        <w:left w:val="none" w:sz="0" w:space="0" w:color="auto"/>
        <w:bottom w:val="none" w:sz="0" w:space="0" w:color="auto"/>
        <w:right w:val="none" w:sz="0" w:space="0" w:color="auto"/>
      </w:divBdr>
    </w:div>
    <w:div w:id="863246586">
      <w:bodyDiv w:val="1"/>
      <w:marLeft w:val="0"/>
      <w:marRight w:val="0"/>
      <w:marTop w:val="0"/>
      <w:marBottom w:val="0"/>
      <w:divBdr>
        <w:top w:val="none" w:sz="0" w:space="0" w:color="auto"/>
        <w:left w:val="none" w:sz="0" w:space="0" w:color="auto"/>
        <w:bottom w:val="none" w:sz="0" w:space="0" w:color="auto"/>
        <w:right w:val="none" w:sz="0" w:space="0" w:color="auto"/>
      </w:divBdr>
    </w:div>
    <w:div w:id="869144727">
      <w:bodyDiv w:val="1"/>
      <w:marLeft w:val="0"/>
      <w:marRight w:val="0"/>
      <w:marTop w:val="0"/>
      <w:marBottom w:val="0"/>
      <w:divBdr>
        <w:top w:val="none" w:sz="0" w:space="0" w:color="auto"/>
        <w:left w:val="none" w:sz="0" w:space="0" w:color="auto"/>
        <w:bottom w:val="none" w:sz="0" w:space="0" w:color="auto"/>
        <w:right w:val="none" w:sz="0" w:space="0" w:color="auto"/>
      </w:divBdr>
    </w:div>
    <w:div w:id="870067262">
      <w:bodyDiv w:val="1"/>
      <w:marLeft w:val="0"/>
      <w:marRight w:val="0"/>
      <w:marTop w:val="0"/>
      <w:marBottom w:val="0"/>
      <w:divBdr>
        <w:top w:val="none" w:sz="0" w:space="0" w:color="auto"/>
        <w:left w:val="none" w:sz="0" w:space="0" w:color="auto"/>
        <w:bottom w:val="none" w:sz="0" w:space="0" w:color="auto"/>
        <w:right w:val="none" w:sz="0" w:space="0" w:color="auto"/>
      </w:divBdr>
    </w:div>
    <w:div w:id="871261328">
      <w:bodyDiv w:val="1"/>
      <w:marLeft w:val="0"/>
      <w:marRight w:val="0"/>
      <w:marTop w:val="0"/>
      <w:marBottom w:val="0"/>
      <w:divBdr>
        <w:top w:val="none" w:sz="0" w:space="0" w:color="auto"/>
        <w:left w:val="none" w:sz="0" w:space="0" w:color="auto"/>
        <w:bottom w:val="none" w:sz="0" w:space="0" w:color="auto"/>
        <w:right w:val="none" w:sz="0" w:space="0" w:color="auto"/>
      </w:divBdr>
    </w:div>
    <w:div w:id="873036772">
      <w:bodyDiv w:val="1"/>
      <w:marLeft w:val="0"/>
      <w:marRight w:val="0"/>
      <w:marTop w:val="0"/>
      <w:marBottom w:val="0"/>
      <w:divBdr>
        <w:top w:val="none" w:sz="0" w:space="0" w:color="auto"/>
        <w:left w:val="none" w:sz="0" w:space="0" w:color="auto"/>
        <w:bottom w:val="none" w:sz="0" w:space="0" w:color="auto"/>
        <w:right w:val="none" w:sz="0" w:space="0" w:color="auto"/>
      </w:divBdr>
    </w:div>
    <w:div w:id="875198238">
      <w:bodyDiv w:val="1"/>
      <w:marLeft w:val="0"/>
      <w:marRight w:val="0"/>
      <w:marTop w:val="0"/>
      <w:marBottom w:val="0"/>
      <w:divBdr>
        <w:top w:val="none" w:sz="0" w:space="0" w:color="auto"/>
        <w:left w:val="none" w:sz="0" w:space="0" w:color="auto"/>
        <w:bottom w:val="none" w:sz="0" w:space="0" w:color="auto"/>
        <w:right w:val="none" w:sz="0" w:space="0" w:color="auto"/>
      </w:divBdr>
    </w:div>
    <w:div w:id="875771428">
      <w:bodyDiv w:val="1"/>
      <w:marLeft w:val="0"/>
      <w:marRight w:val="0"/>
      <w:marTop w:val="0"/>
      <w:marBottom w:val="0"/>
      <w:divBdr>
        <w:top w:val="none" w:sz="0" w:space="0" w:color="auto"/>
        <w:left w:val="none" w:sz="0" w:space="0" w:color="auto"/>
        <w:bottom w:val="none" w:sz="0" w:space="0" w:color="auto"/>
        <w:right w:val="none" w:sz="0" w:space="0" w:color="auto"/>
      </w:divBdr>
    </w:div>
    <w:div w:id="879321115">
      <w:bodyDiv w:val="1"/>
      <w:marLeft w:val="0"/>
      <w:marRight w:val="0"/>
      <w:marTop w:val="0"/>
      <w:marBottom w:val="0"/>
      <w:divBdr>
        <w:top w:val="none" w:sz="0" w:space="0" w:color="auto"/>
        <w:left w:val="none" w:sz="0" w:space="0" w:color="auto"/>
        <w:bottom w:val="none" w:sz="0" w:space="0" w:color="auto"/>
        <w:right w:val="none" w:sz="0" w:space="0" w:color="auto"/>
      </w:divBdr>
    </w:div>
    <w:div w:id="893656510">
      <w:bodyDiv w:val="1"/>
      <w:marLeft w:val="0"/>
      <w:marRight w:val="0"/>
      <w:marTop w:val="0"/>
      <w:marBottom w:val="0"/>
      <w:divBdr>
        <w:top w:val="none" w:sz="0" w:space="0" w:color="auto"/>
        <w:left w:val="none" w:sz="0" w:space="0" w:color="auto"/>
        <w:bottom w:val="none" w:sz="0" w:space="0" w:color="auto"/>
        <w:right w:val="none" w:sz="0" w:space="0" w:color="auto"/>
      </w:divBdr>
    </w:div>
    <w:div w:id="899442044">
      <w:bodyDiv w:val="1"/>
      <w:marLeft w:val="0"/>
      <w:marRight w:val="0"/>
      <w:marTop w:val="0"/>
      <w:marBottom w:val="0"/>
      <w:divBdr>
        <w:top w:val="none" w:sz="0" w:space="0" w:color="auto"/>
        <w:left w:val="none" w:sz="0" w:space="0" w:color="auto"/>
        <w:bottom w:val="none" w:sz="0" w:space="0" w:color="auto"/>
        <w:right w:val="none" w:sz="0" w:space="0" w:color="auto"/>
      </w:divBdr>
    </w:div>
    <w:div w:id="901141550">
      <w:bodyDiv w:val="1"/>
      <w:marLeft w:val="0"/>
      <w:marRight w:val="0"/>
      <w:marTop w:val="0"/>
      <w:marBottom w:val="0"/>
      <w:divBdr>
        <w:top w:val="none" w:sz="0" w:space="0" w:color="auto"/>
        <w:left w:val="none" w:sz="0" w:space="0" w:color="auto"/>
        <w:bottom w:val="none" w:sz="0" w:space="0" w:color="auto"/>
        <w:right w:val="none" w:sz="0" w:space="0" w:color="auto"/>
      </w:divBdr>
    </w:div>
    <w:div w:id="901453023">
      <w:bodyDiv w:val="1"/>
      <w:marLeft w:val="0"/>
      <w:marRight w:val="0"/>
      <w:marTop w:val="0"/>
      <w:marBottom w:val="0"/>
      <w:divBdr>
        <w:top w:val="none" w:sz="0" w:space="0" w:color="auto"/>
        <w:left w:val="none" w:sz="0" w:space="0" w:color="auto"/>
        <w:bottom w:val="none" w:sz="0" w:space="0" w:color="auto"/>
        <w:right w:val="none" w:sz="0" w:space="0" w:color="auto"/>
      </w:divBdr>
    </w:div>
    <w:div w:id="903612821">
      <w:bodyDiv w:val="1"/>
      <w:marLeft w:val="0"/>
      <w:marRight w:val="0"/>
      <w:marTop w:val="0"/>
      <w:marBottom w:val="0"/>
      <w:divBdr>
        <w:top w:val="none" w:sz="0" w:space="0" w:color="auto"/>
        <w:left w:val="none" w:sz="0" w:space="0" w:color="auto"/>
        <w:bottom w:val="none" w:sz="0" w:space="0" w:color="auto"/>
        <w:right w:val="none" w:sz="0" w:space="0" w:color="auto"/>
      </w:divBdr>
    </w:div>
    <w:div w:id="907038413">
      <w:bodyDiv w:val="1"/>
      <w:marLeft w:val="0"/>
      <w:marRight w:val="0"/>
      <w:marTop w:val="0"/>
      <w:marBottom w:val="0"/>
      <w:divBdr>
        <w:top w:val="none" w:sz="0" w:space="0" w:color="auto"/>
        <w:left w:val="none" w:sz="0" w:space="0" w:color="auto"/>
        <w:bottom w:val="none" w:sz="0" w:space="0" w:color="auto"/>
        <w:right w:val="none" w:sz="0" w:space="0" w:color="auto"/>
      </w:divBdr>
    </w:div>
    <w:div w:id="909852323">
      <w:bodyDiv w:val="1"/>
      <w:marLeft w:val="0"/>
      <w:marRight w:val="0"/>
      <w:marTop w:val="0"/>
      <w:marBottom w:val="0"/>
      <w:divBdr>
        <w:top w:val="none" w:sz="0" w:space="0" w:color="auto"/>
        <w:left w:val="none" w:sz="0" w:space="0" w:color="auto"/>
        <w:bottom w:val="none" w:sz="0" w:space="0" w:color="auto"/>
        <w:right w:val="none" w:sz="0" w:space="0" w:color="auto"/>
      </w:divBdr>
    </w:div>
    <w:div w:id="912542122">
      <w:bodyDiv w:val="1"/>
      <w:marLeft w:val="0"/>
      <w:marRight w:val="0"/>
      <w:marTop w:val="0"/>
      <w:marBottom w:val="0"/>
      <w:divBdr>
        <w:top w:val="none" w:sz="0" w:space="0" w:color="auto"/>
        <w:left w:val="none" w:sz="0" w:space="0" w:color="auto"/>
        <w:bottom w:val="none" w:sz="0" w:space="0" w:color="auto"/>
        <w:right w:val="none" w:sz="0" w:space="0" w:color="auto"/>
      </w:divBdr>
    </w:div>
    <w:div w:id="924416483">
      <w:bodyDiv w:val="1"/>
      <w:marLeft w:val="0"/>
      <w:marRight w:val="0"/>
      <w:marTop w:val="0"/>
      <w:marBottom w:val="0"/>
      <w:divBdr>
        <w:top w:val="none" w:sz="0" w:space="0" w:color="auto"/>
        <w:left w:val="none" w:sz="0" w:space="0" w:color="auto"/>
        <w:bottom w:val="none" w:sz="0" w:space="0" w:color="auto"/>
        <w:right w:val="none" w:sz="0" w:space="0" w:color="auto"/>
      </w:divBdr>
    </w:div>
    <w:div w:id="928387006">
      <w:bodyDiv w:val="1"/>
      <w:marLeft w:val="0"/>
      <w:marRight w:val="0"/>
      <w:marTop w:val="0"/>
      <w:marBottom w:val="0"/>
      <w:divBdr>
        <w:top w:val="none" w:sz="0" w:space="0" w:color="auto"/>
        <w:left w:val="none" w:sz="0" w:space="0" w:color="auto"/>
        <w:bottom w:val="none" w:sz="0" w:space="0" w:color="auto"/>
        <w:right w:val="none" w:sz="0" w:space="0" w:color="auto"/>
      </w:divBdr>
    </w:div>
    <w:div w:id="928542041">
      <w:bodyDiv w:val="1"/>
      <w:marLeft w:val="0"/>
      <w:marRight w:val="0"/>
      <w:marTop w:val="0"/>
      <w:marBottom w:val="0"/>
      <w:divBdr>
        <w:top w:val="none" w:sz="0" w:space="0" w:color="auto"/>
        <w:left w:val="none" w:sz="0" w:space="0" w:color="auto"/>
        <w:bottom w:val="none" w:sz="0" w:space="0" w:color="auto"/>
        <w:right w:val="none" w:sz="0" w:space="0" w:color="auto"/>
      </w:divBdr>
    </w:div>
    <w:div w:id="929314643">
      <w:bodyDiv w:val="1"/>
      <w:marLeft w:val="0"/>
      <w:marRight w:val="0"/>
      <w:marTop w:val="0"/>
      <w:marBottom w:val="0"/>
      <w:divBdr>
        <w:top w:val="none" w:sz="0" w:space="0" w:color="auto"/>
        <w:left w:val="none" w:sz="0" w:space="0" w:color="auto"/>
        <w:bottom w:val="none" w:sz="0" w:space="0" w:color="auto"/>
        <w:right w:val="none" w:sz="0" w:space="0" w:color="auto"/>
      </w:divBdr>
    </w:div>
    <w:div w:id="930044857">
      <w:bodyDiv w:val="1"/>
      <w:marLeft w:val="0"/>
      <w:marRight w:val="0"/>
      <w:marTop w:val="0"/>
      <w:marBottom w:val="0"/>
      <w:divBdr>
        <w:top w:val="none" w:sz="0" w:space="0" w:color="auto"/>
        <w:left w:val="none" w:sz="0" w:space="0" w:color="auto"/>
        <w:bottom w:val="none" w:sz="0" w:space="0" w:color="auto"/>
        <w:right w:val="none" w:sz="0" w:space="0" w:color="auto"/>
      </w:divBdr>
    </w:div>
    <w:div w:id="949165322">
      <w:bodyDiv w:val="1"/>
      <w:marLeft w:val="0"/>
      <w:marRight w:val="0"/>
      <w:marTop w:val="0"/>
      <w:marBottom w:val="0"/>
      <w:divBdr>
        <w:top w:val="none" w:sz="0" w:space="0" w:color="auto"/>
        <w:left w:val="none" w:sz="0" w:space="0" w:color="auto"/>
        <w:bottom w:val="none" w:sz="0" w:space="0" w:color="auto"/>
        <w:right w:val="none" w:sz="0" w:space="0" w:color="auto"/>
      </w:divBdr>
    </w:div>
    <w:div w:id="951864818">
      <w:bodyDiv w:val="1"/>
      <w:marLeft w:val="0"/>
      <w:marRight w:val="0"/>
      <w:marTop w:val="0"/>
      <w:marBottom w:val="0"/>
      <w:divBdr>
        <w:top w:val="none" w:sz="0" w:space="0" w:color="auto"/>
        <w:left w:val="none" w:sz="0" w:space="0" w:color="auto"/>
        <w:bottom w:val="none" w:sz="0" w:space="0" w:color="auto"/>
        <w:right w:val="none" w:sz="0" w:space="0" w:color="auto"/>
      </w:divBdr>
    </w:div>
    <w:div w:id="952250885">
      <w:bodyDiv w:val="1"/>
      <w:marLeft w:val="0"/>
      <w:marRight w:val="0"/>
      <w:marTop w:val="0"/>
      <w:marBottom w:val="0"/>
      <w:divBdr>
        <w:top w:val="none" w:sz="0" w:space="0" w:color="auto"/>
        <w:left w:val="none" w:sz="0" w:space="0" w:color="auto"/>
        <w:bottom w:val="none" w:sz="0" w:space="0" w:color="auto"/>
        <w:right w:val="none" w:sz="0" w:space="0" w:color="auto"/>
      </w:divBdr>
    </w:div>
    <w:div w:id="953904362">
      <w:bodyDiv w:val="1"/>
      <w:marLeft w:val="0"/>
      <w:marRight w:val="0"/>
      <w:marTop w:val="0"/>
      <w:marBottom w:val="0"/>
      <w:divBdr>
        <w:top w:val="none" w:sz="0" w:space="0" w:color="auto"/>
        <w:left w:val="none" w:sz="0" w:space="0" w:color="auto"/>
        <w:bottom w:val="none" w:sz="0" w:space="0" w:color="auto"/>
        <w:right w:val="none" w:sz="0" w:space="0" w:color="auto"/>
      </w:divBdr>
    </w:div>
    <w:div w:id="954360434">
      <w:bodyDiv w:val="1"/>
      <w:marLeft w:val="0"/>
      <w:marRight w:val="0"/>
      <w:marTop w:val="0"/>
      <w:marBottom w:val="0"/>
      <w:divBdr>
        <w:top w:val="none" w:sz="0" w:space="0" w:color="auto"/>
        <w:left w:val="none" w:sz="0" w:space="0" w:color="auto"/>
        <w:bottom w:val="none" w:sz="0" w:space="0" w:color="auto"/>
        <w:right w:val="none" w:sz="0" w:space="0" w:color="auto"/>
      </w:divBdr>
    </w:div>
    <w:div w:id="961961726">
      <w:bodyDiv w:val="1"/>
      <w:marLeft w:val="0"/>
      <w:marRight w:val="0"/>
      <w:marTop w:val="0"/>
      <w:marBottom w:val="0"/>
      <w:divBdr>
        <w:top w:val="none" w:sz="0" w:space="0" w:color="auto"/>
        <w:left w:val="none" w:sz="0" w:space="0" w:color="auto"/>
        <w:bottom w:val="none" w:sz="0" w:space="0" w:color="auto"/>
        <w:right w:val="none" w:sz="0" w:space="0" w:color="auto"/>
      </w:divBdr>
    </w:div>
    <w:div w:id="965542655">
      <w:bodyDiv w:val="1"/>
      <w:marLeft w:val="0"/>
      <w:marRight w:val="0"/>
      <w:marTop w:val="0"/>
      <w:marBottom w:val="0"/>
      <w:divBdr>
        <w:top w:val="none" w:sz="0" w:space="0" w:color="auto"/>
        <w:left w:val="none" w:sz="0" w:space="0" w:color="auto"/>
        <w:bottom w:val="none" w:sz="0" w:space="0" w:color="auto"/>
        <w:right w:val="none" w:sz="0" w:space="0" w:color="auto"/>
      </w:divBdr>
    </w:div>
    <w:div w:id="966395531">
      <w:bodyDiv w:val="1"/>
      <w:marLeft w:val="0"/>
      <w:marRight w:val="0"/>
      <w:marTop w:val="0"/>
      <w:marBottom w:val="0"/>
      <w:divBdr>
        <w:top w:val="none" w:sz="0" w:space="0" w:color="auto"/>
        <w:left w:val="none" w:sz="0" w:space="0" w:color="auto"/>
        <w:bottom w:val="none" w:sz="0" w:space="0" w:color="auto"/>
        <w:right w:val="none" w:sz="0" w:space="0" w:color="auto"/>
      </w:divBdr>
    </w:div>
    <w:div w:id="968052546">
      <w:bodyDiv w:val="1"/>
      <w:marLeft w:val="0"/>
      <w:marRight w:val="0"/>
      <w:marTop w:val="0"/>
      <w:marBottom w:val="0"/>
      <w:divBdr>
        <w:top w:val="none" w:sz="0" w:space="0" w:color="auto"/>
        <w:left w:val="none" w:sz="0" w:space="0" w:color="auto"/>
        <w:bottom w:val="none" w:sz="0" w:space="0" w:color="auto"/>
        <w:right w:val="none" w:sz="0" w:space="0" w:color="auto"/>
      </w:divBdr>
    </w:div>
    <w:div w:id="970328037">
      <w:bodyDiv w:val="1"/>
      <w:marLeft w:val="0"/>
      <w:marRight w:val="0"/>
      <w:marTop w:val="0"/>
      <w:marBottom w:val="0"/>
      <w:divBdr>
        <w:top w:val="none" w:sz="0" w:space="0" w:color="auto"/>
        <w:left w:val="none" w:sz="0" w:space="0" w:color="auto"/>
        <w:bottom w:val="none" w:sz="0" w:space="0" w:color="auto"/>
        <w:right w:val="none" w:sz="0" w:space="0" w:color="auto"/>
      </w:divBdr>
    </w:div>
    <w:div w:id="976181745">
      <w:bodyDiv w:val="1"/>
      <w:marLeft w:val="0"/>
      <w:marRight w:val="0"/>
      <w:marTop w:val="0"/>
      <w:marBottom w:val="0"/>
      <w:divBdr>
        <w:top w:val="none" w:sz="0" w:space="0" w:color="auto"/>
        <w:left w:val="none" w:sz="0" w:space="0" w:color="auto"/>
        <w:bottom w:val="none" w:sz="0" w:space="0" w:color="auto"/>
        <w:right w:val="none" w:sz="0" w:space="0" w:color="auto"/>
      </w:divBdr>
    </w:div>
    <w:div w:id="989987185">
      <w:bodyDiv w:val="1"/>
      <w:marLeft w:val="0"/>
      <w:marRight w:val="0"/>
      <w:marTop w:val="0"/>
      <w:marBottom w:val="0"/>
      <w:divBdr>
        <w:top w:val="none" w:sz="0" w:space="0" w:color="auto"/>
        <w:left w:val="none" w:sz="0" w:space="0" w:color="auto"/>
        <w:bottom w:val="none" w:sz="0" w:space="0" w:color="auto"/>
        <w:right w:val="none" w:sz="0" w:space="0" w:color="auto"/>
      </w:divBdr>
    </w:div>
    <w:div w:id="995457243">
      <w:bodyDiv w:val="1"/>
      <w:marLeft w:val="0"/>
      <w:marRight w:val="0"/>
      <w:marTop w:val="0"/>
      <w:marBottom w:val="0"/>
      <w:divBdr>
        <w:top w:val="none" w:sz="0" w:space="0" w:color="auto"/>
        <w:left w:val="none" w:sz="0" w:space="0" w:color="auto"/>
        <w:bottom w:val="none" w:sz="0" w:space="0" w:color="auto"/>
        <w:right w:val="none" w:sz="0" w:space="0" w:color="auto"/>
      </w:divBdr>
    </w:div>
    <w:div w:id="1005978701">
      <w:bodyDiv w:val="1"/>
      <w:marLeft w:val="0"/>
      <w:marRight w:val="0"/>
      <w:marTop w:val="0"/>
      <w:marBottom w:val="0"/>
      <w:divBdr>
        <w:top w:val="none" w:sz="0" w:space="0" w:color="auto"/>
        <w:left w:val="none" w:sz="0" w:space="0" w:color="auto"/>
        <w:bottom w:val="none" w:sz="0" w:space="0" w:color="auto"/>
        <w:right w:val="none" w:sz="0" w:space="0" w:color="auto"/>
      </w:divBdr>
    </w:div>
    <w:div w:id="1014190744">
      <w:bodyDiv w:val="1"/>
      <w:marLeft w:val="0"/>
      <w:marRight w:val="0"/>
      <w:marTop w:val="0"/>
      <w:marBottom w:val="0"/>
      <w:divBdr>
        <w:top w:val="none" w:sz="0" w:space="0" w:color="auto"/>
        <w:left w:val="none" w:sz="0" w:space="0" w:color="auto"/>
        <w:bottom w:val="none" w:sz="0" w:space="0" w:color="auto"/>
        <w:right w:val="none" w:sz="0" w:space="0" w:color="auto"/>
      </w:divBdr>
    </w:div>
    <w:div w:id="1014378391">
      <w:bodyDiv w:val="1"/>
      <w:marLeft w:val="0"/>
      <w:marRight w:val="0"/>
      <w:marTop w:val="0"/>
      <w:marBottom w:val="0"/>
      <w:divBdr>
        <w:top w:val="none" w:sz="0" w:space="0" w:color="auto"/>
        <w:left w:val="none" w:sz="0" w:space="0" w:color="auto"/>
        <w:bottom w:val="none" w:sz="0" w:space="0" w:color="auto"/>
        <w:right w:val="none" w:sz="0" w:space="0" w:color="auto"/>
      </w:divBdr>
    </w:div>
    <w:div w:id="1016154581">
      <w:bodyDiv w:val="1"/>
      <w:marLeft w:val="0"/>
      <w:marRight w:val="0"/>
      <w:marTop w:val="0"/>
      <w:marBottom w:val="0"/>
      <w:divBdr>
        <w:top w:val="none" w:sz="0" w:space="0" w:color="auto"/>
        <w:left w:val="none" w:sz="0" w:space="0" w:color="auto"/>
        <w:bottom w:val="none" w:sz="0" w:space="0" w:color="auto"/>
        <w:right w:val="none" w:sz="0" w:space="0" w:color="auto"/>
      </w:divBdr>
    </w:div>
    <w:div w:id="1021316472">
      <w:bodyDiv w:val="1"/>
      <w:marLeft w:val="0"/>
      <w:marRight w:val="0"/>
      <w:marTop w:val="0"/>
      <w:marBottom w:val="0"/>
      <w:divBdr>
        <w:top w:val="none" w:sz="0" w:space="0" w:color="auto"/>
        <w:left w:val="none" w:sz="0" w:space="0" w:color="auto"/>
        <w:bottom w:val="none" w:sz="0" w:space="0" w:color="auto"/>
        <w:right w:val="none" w:sz="0" w:space="0" w:color="auto"/>
      </w:divBdr>
      <w:divsChild>
        <w:div w:id="1714891166">
          <w:marLeft w:val="0"/>
          <w:marRight w:val="0"/>
          <w:marTop w:val="0"/>
          <w:marBottom w:val="0"/>
          <w:divBdr>
            <w:top w:val="none" w:sz="0" w:space="0" w:color="auto"/>
            <w:left w:val="none" w:sz="0" w:space="0" w:color="auto"/>
            <w:bottom w:val="none" w:sz="0" w:space="0" w:color="auto"/>
            <w:right w:val="none" w:sz="0" w:space="0" w:color="auto"/>
          </w:divBdr>
        </w:div>
      </w:divsChild>
    </w:div>
    <w:div w:id="1022782043">
      <w:bodyDiv w:val="1"/>
      <w:marLeft w:val="0"/>
      <w:marRight w:val="0"/>
      <w:marTop w:val="0"/>
      <w:marBottom w:val="0"/>
      <w:divBdr>
        <w:top w:val="none" w:sz="0" w:space="0" w:color="auto"/>
        <w:left w:val="none" w:sz="0" w:space="0" w:color="auto"/>
        <w:bottom w:val="none" w:sz="0" w:space="0" w:color="auto"/>
        <w:right w:val="none" w:sz="0" w:space="0" w:color="auto"/>
      </w:divBdr>
    </w:div>
    <w:div w:id="1023828691">
      <w:bodyDiv w:val="1"/>
      <w:marLeft w:val="0"/>
      <w:marRight w:val="0"/>
      <w:marTop w:val="0"/>
      <w:marBottom w:val="0"/>
      <w:divBdr>
        <w:top w:val="none" w:sz="0" w:space="0" w:color="auto"/>
        <w:left w:val="none" w:sz="0" w:space="0" w:color="auto"/>
        <w:bottom w:val="none" w:sz="0" w:space="0" w:color="auto"/>
        <w:right w:val="none" w:sz="0" w:space="0" w:color="auto"/>
      </w:divBdr>
    </w:div>
    <w:div w:id="1024090954">
      <w:bodyDiv w:val="1"/>
      <w:marLeft w:val="0"/>
      <w:marRight w:val="0"/>
      <w:marTop w:val="0"/>
      <w:marBottom w:val="0"/>
      <w:divBdr>
        <w:top w:val="none" w:sz="0" w:space="0" w:color="auto"/>
        <w:left w:val="none" w:sz="0" w:space="0" w:color="auto"/>
        <w:bottom w:val="none" w:sz="0" w:space="0" w:color="auto"/>
        <w:right w:val="none" w:sz="0" w:space="0" w:color="auto"/>
      </w:divBdr>
    </w:div>
    <w:div w:id="1025594006">
      <w:bodyDiv w:val="1"/>
      <w:marLeft w:val="0"/>
      <w:marRight w:val="0"/>
      <w:marTop w:val="0"/>
      <w:marBottom w:val="0"/>
      <w:divBdr>
        <w:top w:val="none" w:sz="0" w:space="0" w:color="auto"/>
        <w:left w:val="none" w:sz="0" w:space="0" w:color="auto"/>
        <w:bottom w:val="none" w:sz="0" w:space="0" w:color="auto"/>
        <w:right w:val="none" w:sz="0" w:space="0" w:color="auto"/>
      </w:divBdr>
    </w:div>
    <w:div w:id="1039161141">
      <w:bodyDiv w:val="1"/>
      <w:marLeft w:val="0"/>
      <w:marRight w:val="0"/>
      <w:marTop w:val="0"/>
      <w:marBottom w:val="0"/>
      <w:divBdr>
        <w:top w:val="none" w:sz="0" w:space="0" w:color="auto"/>
        <w:left w:val="none" w:sz="0" w:space="0" w:color="auto"/>
        <w:bottom w:val="none" w:sz="0" w:space="0" w:color="auto"/>
        <w:right w:val="none" w:sz="0" w:space="0" w:color="auto"/>
      </w:divBdr>
    </w:div>
    <w:div w:id="1040323657">
      <w:bodyDiv w:val="1"/>
      <w:marLeft w:val="0"/>
      <w:marRight w:val="0"/>
      <w:marTop w:val="0"/>
      <w:marBottom w:val="0"/>
      <w:divBdr>
        <w:top w:val="none" w:sz="0" w:space="0" w:color="auto"/>
        <w:left w:val="none" w:sz="0" w:space="0" w:color="auto"/>
        <w:bottom w:val="none" w:sz="0" w:space="0" w:color="auto"/>
        <w:right w:val="none" w:sz="0" w:space="0" w:color="auto"/>
      </w:divBdr>
    </w:div>
    <w:div w:id="1041246953">
      <w:bodyDiv w:val="1"/>
      <w:marLeft w:val="0"/>
      <w:marRight w:val="0"/>
      <w:marTop w:val="0"/>
      <w:marBottom w:val="0"/>
      <w:divBdr>
        <w:top w:val="none" w:sz="0" w:space="0" w:color="auto"/>
        <w:left w:val="none" w:sz="0" w:space="0" w:color="auto"/>
        <w:bottom w:val="none" w:sz="0" w:space="0" w:color="auto"/>
        <w:right w:val="none" w:sz="0" w:space="0" w:color="auto"/>
      </w:divBdr>
    </w:div>
    <w:div w:id="1047803755">
      <w:bodyDiv w:val="1"/>
      <w:marLeft w:val="0"/>
      <w:marRight w:val="0"/>
      <w:marTop w:val="0"/>
      <w:marBottom w:val="0"/>
      <w:divBdr>
        <w:top w:val="none" w:sz="0" w:space="0" w:color="auto"/>
        <w:left w:val="none" w:sz="0" w:space="0" w:color="auto"/>
        <w:bottom w:val="none" w:sz="0" w:space="0" w:color="auto"/>
        <w:right w:val="none" w:sz="0" w:space="0" w:color="auto"/>
      </w:divBdr>
    </w:div>
    <w:div w:id="1048530828">
      <w:bodyDiv w:val="1"/>
      <w:marLeft w:val="0"/>
      <w:marRight w:val="0"/>
      <w:marTop w:val="0"/>
      <w:marBottom w:val="0"/>
      <w:divBdr>
        <w:top w:val="none" w:sz="0" w:space="0" w:color="auto"/>
        <w:left w:val="none" w:sz="0" w:space="0" w:color="auto"/>
        <w:bottom w:val="none" w:sz="0" w:space="0" w:color="auto"/>
        <w:right w:val="none" w:sz="0" w:space="0" w:color="auto"/>
      </w:divBdr>
    </w:div>
    <w:div w:id="1056707063">
      <w:bodyDiv w:val="1"/>
      <w:marLeft w:val="0"/>
      <w:marRight w:val="0"/>
      <w:marTop w:val="0"/>
      <w:marBottom w:val="0"/>
      <w:divBdr>
        <w:top w:val="none" w:sz="0" w:space="0" w:color="auto"/>
        <w:left w:val="none" w:sz="0" w:space="0" w:color="auto"/>
        <w:bottom w:val="none" w:sz="0" w:space="0" w:color="auto"/>
        <w:right w:val="none" w:sz="0" w:space="0" w:color="auto"/>
      </w:divBdr>
    </w:div>
    <w:div w:id="1058869050">
      <w:bodyDiv w:val="1"/>
      <w:marLeft w:val="0"/>
      <w:marRight w:val="0"/>
      <w:marTop w:val="0"/>
      <w:marBottom w:val="0"/>
      <w:divBdr>
        <w:top w:val="none" w:sz="0" w:space="0" w:color="auto"/>
        <w:left w:val="none" w:sz="0" w:space="0" w:color="auto"/>
        <w:bottom w:val="none" w:sz="0" w:space="0" w:color="auto"/>
        <w:right w:val="none" w:sz="0" w:space="0" w:color="auto"/>
      </w:divBdr>
    </w:div>
    <w:div w:id="1059282770">
      <w:bodyDiv w:val="1"/>
      <w:marLeft w:val="0"/>
      <w:marRight w:val="0"/>
      <w:marTop w:val="0"/>
      <w:marBottom w:val="0"/>
      <w:divBdr>
        <w:top w:val="none" w:sz="0" w:space="0" w:color="auto"/>
        <w:left w:val="none" w:sz="0" w:space="0" w:color="auto"/>
        <w:bottom w:val="none" w:sz="0" w:space="0" w:color="auto"/>
        <w:right w:val="none" w:sz="0" w:space="0" w:color="auto"/>
      </w:divBdr>
    </w:div>
    <w:div w:id="1060711520">
      <w:bodyDiv w:val="1"/>
      <w:marLeft w:val="0"/>
      <w:marRight w:val="0"/>
      <w:marTop w:val="0"/>
      <w:marBottom w:val="0"/>
      <w:divBdr>
        <w:top w:val="none" w:sz="0" w:space="0" w:color="auto"/>
        <w:left w:val="none" w:sz="0" w:space="0" w:color="auto"/>
        <w:bottom w:val="none" w:sz="0" w:space="0" w:color="auto"/>
        <w:right w:val="none" w:sz="0" w:space="0" w:color="auto"/>
      </w:divBdr>
    </w:div>
    <w:div w:id="1063411926">
      <w:bodyDiv w:val="1"/>
      <w:marLeft w:val="0"/>
      <w:marRight w:val="0"/>
      <w:marTop w:val="0"/>
      <w:marBottom w:val="0"/>
      <w:divBdr>
        <w:top w:val="none" w:sz="0" w:space="0" w:color="auto"/>
        <w:left w:val="none" w:sz="0" w:space="0" w:color="auto"/>
        <w:bottom w:val="none" w:sz="0" w:space="0" w:color="auto"/>
        <w:right w:val="none" w:sz="0" w:space="0" w:color="auto"/>
      </w:divBdr>
    </w:div>
    <w:div w:id="1064333527">
      <w:bodyDiv w:val="1"/>
      <w:marLeft w:val="0"/>
      <w:marRight w:val="0"/>
      <w:marTop w:val="0"/>
      <w:marBottom w:val="0"/>
      <w:divBdr>
        <w:top w:val="none" w:sz="0" w:space="0" w:color="auto"/>
        <w:left w:val="none" w:sz="0" w:space="0" w:color="auto"/>
        <w:bottom w:val="none" w:sz="0" w:space="0" w:color="auto"/>
        <w:right w:val="none" w:sz="0" w:space="0" w:color="auto"/>
      </w:divBdr>
    </w:div>
    <w:div w:id="1064446319">
      <w:bodyDiv w:val="1"/>
      <w:marLeft w:val="0"/>
      <w:marRight w:val="0"/>
      <w:marTop w:val="0"/>
      <w:marBottom w:val="0"/>
      <w:divBdr>
        <w:top w:val="none" w:sz="0" w:space="0" w:color="auto"/>
        <w:left w:val="none" w:sz="0" w:space="0" w:color="auto"/>
        <w:bottom w:val="none" w:sz="0" w:space="0" w:color="auto"/>
        <w:right w:val="none" w:sz="0" w:space="0" w:color="auto"/>
      </w:divBdr>
    </w:div>
    <w:div w:id="1068263819">
      <w:bodyDiv w:val="1"/>
      <w:marLeft w:val="0"/>
      <w:marRight w:val="0"/>
      <w:marTop w:val="0"/>
      <w:marBottom w:val="0"/>
      <w:divBdr>
        <w:top w:val="none" w:sz="0" w:space="0" w:color="auto"/>
        <w:left w:val="none" w:sz="0" w:space="0" w:color="auto"/>
        <w:bottom w:val="none" w:sz="0" w:space="0" w:color="auto"/>
        <w:right w:val="none" w:sz="0" w:space="0" w:color="auto"/>
      </w:divBdr>
    </w:div>
    <w:div w:id="1070930189">
      <w:bodyDiv w:val="1"/>
      <w:marLeft w:val="0"/>
      <w:marRight w:val="0"/>
      <w:marTop w:val="0"/>
      <w:marBottom w:val="0"/>
      <w:divBdr>
        <w:top w:val="none" w:sz="0" w:space="0" w:color="auto"/>
        <w:left w:val="none" w:sz="0" w:space="0" w:color="auto"/>
        <w:bottom w:val="none" w:sz="0" w:space="0" w:color="auto"/>
        <w:right w:val="none" w:sz="0" w:space="0" w:color="auto"/>
      </w:divBdr>
    </w:div>
    <w:div w:id="1078550532">
      <w:bodyDiv w:val="1"/>
      <w:marLeft w:val="0"/>
      <w:marRight w:val="0"/>
      <w:marTop w:val="0"/>
      <w:marBottom w:val="0"/>
      <w:divBdr>
        <w:top w:val="none" w:sz="0" w:space="0" w:color="auto"/>
        <w:left w:val="none" w:sz="0" w:space="0" w:color="auto"/>
        <w:bottom w:val="none" w:sz="0" w:space="0" w:color="auto"/>
        <w:right w:val="none" w:sz="0" w:space="0" w:color="auto"/>
      </w:divBdr>
    </w:div>
    <w:div w:id="1085422901">
      <w:bodyDiv w:val="1"/>
      <w:marLeft w:val="0"/>
      <w:marRight w:val="0"/>
      <w:marTop w:val="0"/>
      <w:marBottom w:val="0"/>
      <w:divBdr>
        <w:top w:val="none" w:sz="0" w:space="0" w:color="auto"/>
        <w:left w:val="none" w:sz="0" w:space="0" w:color="auto"/>
        <w:bottom w:val="none" w:sz="0" w:space="0" w:color="auto"/>
        <w:right w:val="none" w:sz="0" w:space="0" w:color="auto"/>
      </w:divBdr>
    </w:div>
    <w:div w:id="1093091289">
      <w:bodyDiv w:val="1"/>
      <w:marLeft w:val="0"/>
      <w:marRight w:val="0"/>
      <w:marTop w:val="0"/>
      <w:marBottom w:val="0"/>
      <w:divBdr>
        <w:top w:val="none" w:sz="0" w:space="0" w:color="auto"/>
        <w:left w:val="none" w:sz="0" w:space="0" w:color="auto"/>
        <w:bottom w:val="none" w:sz="0" w:space="0" w:color="auto"/>
        <w:right w:val="none" w:sz="0" w:space="0" w:color="auto"/>
      </w:divBdr>
    </w:div>
    <w:div w:id="1094058610">
      <w:bodyDiv w:val="1"/>
      <w:marLeft w:val="0"/>
      <w:marRight w:val="0"/>
      <w:marTop w:val="0"/>
      <w:marBottom w:val="0"/>
      <w:divBdr>
        <w:top w:val="none" w:sz="0" w:space="0" w:color="auto"/>
        <w:left w:val="none" w:sz="0" w:space="0" w:color="auto"/>
        <w:bottom w:val="none" w:sz="0" w:space="0" w:color="auto"/>
        <w:right w:val="none" w:sz="0" w:space="0" w:color="auto"/>
      </w:divBdr>
    </w:div>
    <w:div w:id="1099176412">
      <w:bodyDiv w:val="1"/>
      <w:marLeft w:val="0"/>
      <w:marRight w:val="0"/>
      <w:marTop w:val="0"/>
      <w:marBottom w:val="0"/>
      <w:divBdr>
        <w:top w:val="none" w:sz="0" w:space="0" w:color="auto"/>
        <w:left w:val="none" w:sz="0" w:space="0" w:color="auto"/>
        <w:bottom w:val="none" w:sz="0" w:space="0" w:color="auto"/>
        <w:right w:val="none" w:sz="0" w:space="0" w:color="auto"/>
      </w:divBdr>
    </w:div>
    <w:div w:id="1104039384">
      <w:bodyDiv w:val="1"/>
      <w:marLeft w:val="0"/>
      <w:marRight w:val="0"/>
      <w:marTop w:val="0"/>
      <w:marBottom w:val="0"/>
      <w:divBdr>
        <w:top w:val="none" w:sz="0" w:space="0" w:color="auto"/>
        <w:left w:val="none" w:sz="0" w:space="0" w:color="auto"/>
        <w:bottom w:val="none" w:sz="0" w:space="0" w:color="auto"/>
        <w:right w:val="none" w:sz="0" w:space="0" w:color="auto"/>
      </w:divBdr>
    </w:div>
    <w:div w:id="1114249557">
      <w:bodyDiv w:val="1"/>
      <w:marLeft w:val="0"/>
      <w:marRight w:val="0"/>
      <w:marTop w:val="0"/>
      <w:marBottom w:val="0"/>
      <w:divBdr>
        <w:top w:val="none" w:sz="0" w:space="0" w:color="auto"/>
        <w:left w:val="none" w:sz="0" w:space="0" w:color="auto"/>
        <w:bottom w:val="none" w:sz="0" w:space="0" w:color="auto"/>
        <w:right w:val="none" w:sz="0" w:space="0" w:color="auto"/>
      </w:divBdr>
    </w:div>
    <w:div w:id="1126123936">
      <w:bodyDiv w:val="1"/>
      <w:marLeft w:val="0"/>
      <w:marRight w:val="0"/>
      <w:marTop w:val="0"/>
      <w:marBottom w:val="0"/>
      <w:divBdr>
        <w:top w:val="none" w:sz="0" w:space="0" w:color="auto"/>
        <w:left w:val="none" w:sz="0" w:space="0" w:color="auto"/>
        <w:bottom w:val="none" w:sz="0" w:space="0" w:color="auto"/>
        <w:right w:val="none" w:sz="0" w:space="0" w:color="auto"/>
      </w:divBdr>
    </w:div>
    <w:div w:id="1127696027">
      <w:bodyDiv w:val="1"/>
      <w:marLeft w:val="0"/>
      <w:marRight w:val="0"/>
      <w:marTop w:val="0"/>
      <w:marBottom w:val="0"/>
      <w:divBdr>
        <w:top w:val="none" w:sz="0" w:space="0" w:color="auto"/>
        <w:left w:val="none" w:sz="0" w:space="0" w:color="auto"/>
        <w:bottom w:val="none" w:sz="0" w:space="0" w:color="auto"/>
        <w:right w:val="none" w:sz="0" w:space="0" w:color="auto"/>
      </w:divBdr>
    </w:div>
    <w:div w:id="1128746384">
      <w:bodyDiv w:val="1"/>
      <w:marLeft w:val="0"/>
      <w:marRight w:val="0"/>
      <w:marTop w:val="0"/>
      <w:marBottom w:val="0"/>
      <w:divBdr>
        <w:top w:val="none" w:sz="0" w:space="0" w:color="auto"/>
        <w:left w:val="none" w:sz="0" w:space="0" w:color="auto"/>
        <w:bottom w:val="none" w:sz="0" w:space="0" w:color="auto"/>
        <w:right w:val="none" w:sz="0" w:space="0" w:color="auto"/>
      </w:divBdr>
    </w:div>
    <w:div w:id="1132870694">
      <w:bodyDiv w:val="1"/>
      <w:marLeft w:val="0"/>
      <w:marRight w:val="0"/>
      <w:marTop w:val="0"/>
      <w:marBottom w:val="0"/>
      <w:divBdr>
        <w:top w:val="none" w:sz="0" w:space="0" w:color="auto"/>
        <w:left w:val="none" w:sz="0" w:space="0" w:color="auto"/>
        <w:bottom w:val="none" w:sz="0" w:space="0" w:color="auto"/>
        <w:right w:val="none" w:sz="0" w:space="0" w:color="auto"/>
      </w:divBdr>
    </w:div>
    <w:div w:id="1137189660">
      <w:bodyDiv w:val="1"/>
      <w:marLeft w:val="0"/>
      <w:marRight w:val="0"/>
      <w:marTop w:val="0"/>
      <w:marBottom w:val="0"/>
      <w:divBdr>
        <w:top w:val="none" w:sz="0" w:space="0" w:color="auto"/>
        <w:left w:val="none" w:sz="0" w:space="0" w:color="auto"/>
        <w:bottom w:val="none" w:sz="0" w:space="0" w:color="auto"/>
        <w:right w:val="none" w:sz="0" w:space="0" w:color="auto"/>
      </w:divBdr>
    </w:div>
    <w:div w:id="1139952744">
      <w:bodyDiv w:val="1"/>
      <w:marLeft w:val="0"/>
      <w:marRight w:val="0"/>
      <w:marTop w:val="0"/>
      <w:marBottom w:val="0"/>
      <w:divBdr>
        <w:top w:val="none" w:sz="0" w:space="0" w:color="auto"/>
        <w:left w:val="none" w:sz="0" w:space="0" w:color="auto"/>
        <w:bottom w:val="none" w:sz="0" w:space="0" w:color="auto"/>
        <w:right w:val="none" w:sz="0" w:space="0" w:color="auto"/>
      </w:divBdr>
    </w:div>
    <w:div w:id="1140924595">
      <w:bodyDiv w:val="1"/>
      <w:marLeft w:val="0"/>
      <w:marRight w:val="0"/>
      <w:marTop w:val="0"/>
      <w:marBottom w:val="0"/>
      <w:divBdr>
        <w:top w:val="none" w:sz="0" w:space="0" w:color="auto"/>
        <w:left w:val="none" w:sz="0" w:space="0" w:color="auto"/>
        <w:bottom w:val="none" w:sz="0" w:space="0" w:color="auto"/>
        <w:right w:val="none" w:sz="0" w:space="0" w:color="auto"/>
      </w:divBdr>
    </w:div>
    <w:div w:id="1142891732">
      <w:bodyDiv w:val="1"/>
      <w:marLeft w:val="0"/>
      <w:marRight w:val="0"/>
      <w:marTop w:val="0"/>
      <w:marBottom w:val="0"/>
      <w:divBdr>
        <w:top w:val="none" w:sz="0" w:space="0" w:color="auto"/>
        <w:left w:val="none" w:sz="0" w:space="0" w:color="auto"/>
        <w:bottom w:val="none" w:sz="0" w:space="0" w:color="auto"/>
        <w:right w:val="none" w:sz="0" w:space="0" w:color="auto"/>
      </w:divBdr>
    </w:div>
    <w:div w:id="1145198200">
      <w:bodyDiv w:val="1"/>
      <w:marLeft w:val="0"/>
      <w:marRight w:val="0"/>
      <w:marTop w:val="0"/>
      <w:marBottom w:val="0"/>
      <w:divBdr>
        <w:top w:val="none" w:sz="0" w:space="0" w:color="auto"/>
        <w:left w:val="none" w:sz="0" w:space="0" w:color="auto"/>
        <w:bottom w:val="none" w:sz="0" w:space="0" w:color="auto"/>
        <w:right w:val="none" w:sz="0" w:space="0" w:color="auto"/>
      </w:divBdr>
    </w:div>
    <w:div w:id="1148014838">
      <w:bodyDiv w:val="1"/>
      <w:marLeft w:val="0"/>
      <w:marRight w:val="0"/>
      <w:marTop w:val="0"/>
      <w:marBottom w:val="0"/>
      <w:divBdr>
        <w:top w:val="none" w:sz="0" w:space="0" w:color="auto"/>
        <w:left w:val="none" w:sz="0" w:space="0" w:color="auto"/>
        <w:bottom w:val="none" w:sz="0" w:space="0" w:color="auto"/>
        <w:right w:val="none" w:sz="0" w:space="0" w:color="auto"/>
      </w:divBdr>
    </w:div>
    <w:div w:id="1153907722">
      <w:bodyDiv w:val="1"/>
      <w:marLeft w:val="0"/>
      <w:marRight w:val="0"/>
      <w:marTop w:val="0"/>
      <w:marBottom w:val="0"/>
      <w:divBdr>
        <w:top w:val="none" w:sz="0" w:space="0" w:color="auto"/>
        <w:left w:val="none" w:sz="0" w:space="0" w:color="auto"/>
        <w:bottom w:val="none" w:sz="0" w:space="0" w:color="auto"/>
        <w:right w:val="none" w:sz="0" w:space="0" w:color="auto"/>
      </w:divBdr>
    </w:div>
    <w:div w:id="1153990482">
      <w:bodyDiv w:val="1"/>
      <w:marLeft w:val="0"/>
      <w:marRight w:val="0"/>
      <w:marTop w:val="0"/>
      <w:marBottom w:val="0"/>
      <w:divBdr>
        <w:top w:val="none" w:sz="0" w:space="0" w:color="auto"/>
        <w:left w:val="none" w:sz="0" w:space="0" w:color="auto"/>
        <w:bottom w:val="none" w:sz="0" w:space="0" w:color="auto"/>
        <w:right w:val="none" w:sz="0" w:space="0" w:color="auto"/>
      </w:divBdr>
    </w:div>
    <w:div w:id="1154417526">
      <w:bodyDiv w:val="1"/>
      <w:marLeft w:val="0"/>
      <w:marRight w:val="0"/>
      <w:marTop w:val="0"/>
      <w:marBottom w:val="0"/>
      <w:divBdr>
        <w:top w:val="none" w:sz="0" w:space="0" w:color="auto"/>
        <w:left w:val="none" w:sz="0" w:space="0" w:color="auto"/>
        <w:bottom w:val="none" w:sz="0" w:space="0" w:color="auto"/>
        <w:right w:val="none" w:sz="0" w:space="0" w:color="auto"/>
      </w:divBdr>
    </w:div>
    <w:div w:id="1155756608">
      <w:bodyDiv w:val="1"/>
      <w:marLeft w:val="0"/>
      <w:marRight w:val="0"/>
      <w:marTop w:val="0"/>
      <w:marBottom w:val="0"/>
      <w:divBdr>
        <w:top w:val="none" w:sz="0" w:space="0" w:color="auto"/>
        <w:left w:val="none" w:sz="0" w:space="0" w:color="auto"/>
        <w:bottom w:val="none" w:sz="0" w:space="0" w:color="auto"/>
        <w:right w:val="none" w:sz="0" w:space="0" w:color="auto"/>
      </w:divBdr>
    </w:div>
    <w:div w:id="1157068268">
      <w:bodyDiv w:val="1"/>
      <w:marLeft w:val="0"/>
      <w:marRight w:val="0"/>
      <w:marTop w:val="0"/>
      <w:marBottom w:val="0"/>
      <w:divBdr>
        <w:top w:val="none" w:sz="0" w:space="0" w:color="auto"/>
        <w:left w:val="none" w:sz="0" w:space="0" w:color="auto"/>
        <w:bottom w:val="none" w:sz="0" w:space="0" w:color="auto"/>
        <w:right w:val="none" w:sz="0" w:space="0" w:color="auto"/>
      </w:divBdr>
    </w:div>
    <w:div w:id="1157384424">
      <w:bodyDiv w:val="1"/>
      <w:marLeft w:val="0"/>
      <w:marRight w:val="0"/>
      <w:marTop w:val="0"/>
      <w:marBottom w:val="0"/>
      <w:divBdr>
        <w:top w:val="none" w:sz="0" w:space="0" w:color="auto"/>
        <w:left w:val="none" w:sz="0" w:space="0" w:color="auto"/>
        <w:bottom w:val="none" w:sz="0" w:space="0" w:color="auto"/>
        <w:right w:val="none" w:sz="0" w:space="0" w:color="auto"/>
      </w:divBdr>
    </w:div>
    <w:div w:id="1159879580">
      <w:bodyDiv w:val="1"/>
      <w:marLeft w:val="0"/>
      <w:marRight w:val="0"/>
      <w:marTop w:val="0"/>
      <w:marBottom w:val="0"/>
      <w:divBdr>
        <w:top w:val="none" w:sz="0" w:space="0" w:color="auto"/>
        <w:left w:val="none" w:sz="0" w:space="0" w:color="auto"/>
        <w:bottom w:val="none" w:sz="0" w:space="0" w:color="auto"/>
        <w:right w:val="none" w:sz="0" w:space="0" w:color="auto"/>
      </w:divBdr>
    </w:div>
    <w:div w:id="1169054276">
      <w:bodyDiv w:val="1"/>
      <w:marLeft w:val="0"/>
      <w:marRight w:val="0"/>
      <w:marTop w:val="0"/>
      <w:marBottom w:val="0"/>
      <w:divBdr>
        <w:top w:val="none" w:sz="0" w:space="0" w:color="auto"/>
        <w:left w:val="none" w:sz="0" w:space="0" w:color="auto"/>
        <w:bottom w:val="none" w:sz="0" w:space="0" w:color="auto"/>
        <w:right w:val="none" w:sz="0" w:space="0" w:color="auto"/>
      </w:divBdr>
    </w:div>
    <w:div w:id="1178496006">
      <w:bodyDiv w:val="1"/>
      <w:marLeft w:val="0"/>
      <w:marRight w:val="0"/>
      <w:marTop w:val="0"/>
      <w:marBottom w:val="0"/>
      <w:divBdr>
        <w:top w:val="none" w:sz="0" w:space="0" w:color="auto"/>
        <w:left w:val="none" w:sz="0" w:space="0" w:color="auto"/>
        <w:bottom w:val="none" w:sz="0" w:space="0" w:color="auto"/>
        <w:right w:val="none" w:sz="0" w:space="0" w:color="auto"/>
      </w:divBdr>
    </w:div>
    <w:div w:id="1178621399">
      <w:bodyDiv w:val="1"/>
      <w:marLeft w:val="0"/>
      <w:marRight w:val="0"/>
      <w:marTop w:val="0"/>
      <w:marBottom w:val="0"/>
      <w:divBdr>
        <w:top w:val="none" w:sz="0" w:space="0" w:color="auto"/>
        <w:left w:val="none" w:sz="0" w:space="0" w:color="auto"/>
        <w:bottom w:val="none" w:sz="0" w:space="0" w:color="auto"/>
        <w:right w:val="none" w:sz="0" w:space="0" w:color="auto"/>
      </w:divBdr>
    </w:div>
    <w:div w:id="1183786239">
      <w:bodyDiv w:val="1"/>
      <w:marLeft w:val="0"/>
      <w:marRight w:val="0"/>
      <w:marTop w:val="0"/>
      <w:marBottom w:val="0"/>
      <w:divBdr>
        <w:top w:val="none" w:sz="0" w:space="0" w:color="auto"/>
        <w:left w:val="none" w:sz="0" w:space="0" w:color="auto"/>
        <w:bottom w:val="none" w:sz="0" w:space="0" w:color="auto"/>
        <w:right w:val="none" w:sz="0" w:space="0" w:color="auto"/>
      </w:divBdr>
    </w:div>
    <w:div w:id="1189443756">
      <w:bodyDiv w:val="1"/>
      <w:marLeft w:val="0"/>
      <w:marRight w:val="0"/>
      <w:marTop w:val="0"/>
      <w:marBottom w:val="0"/>
      <w:divBdr>
        <w:top w:val="none" w:sz="0" w:space="0" w:color="auto"/>
        <w:left w:val="none" w:sz="0" w:space="0" w:color="auto"/>
        <w:bottom w:val="none" w:sz="0" w:space="0" w:color="auto"/>
        <w:right w:val="none" w:sz="0" w:space="0" w:color="auto"/>
      </w:divBdr>
    </w:div>
    <w:div w:id="1197619276">
      <w:bodyDiv w:val="1"/>
      <w:marLeft w:val="0"/>
      <w:marRight w:val="0"/>
      <w:marTop w:val="0"/>
      <w:marBottom w:val="0"/>
      <w:divBdr>
        <w:top w:val="none" w:sz="0" w:space="0" w:color="auto"/>
        <w:left w:val="none" w:sz="0" w:space="0" w:color="auto"/>
        <w:bottom w:val="none" w:sz="0" w:space="0" w:color="auto"/>
        <w:right w:val="none" w:sz="0" w:space="0" w:color="auto"/>
      </w:divBdr>
    </w:div>
    <w:div w:id="1204905070">
      <w:bodyDiv w:val="1"/>
      <w:marLeft w:val="0"/>
      <w:marRight w:val="0"/>
      <w:marTop w:val="0"/>
      <w:marBottom w:val="0"/>
      <w:divBdr>
        <w:top w:val="none" w:sz="0" w:space="0" w:color="auto"/>
        <w:left w:val="none" w:sz="0" w:space="0" w:color="auto"/>
        <w:bottom w:val="none" w:sz="0" w:space="0" w:color="auto"/>
        <w:right w:val="none" w:sz="0" w:space="0" w:color="auto"/>
      </w:divBdr>
    </w:div>
    <w:div w:id="1206530539">
      <w:bodyDiv w:val="1"/>
      <w:marLeft w:val="0"/>
      <w:marRight w:val="0"/>
      <w:marTop w:val="0"/>
      <w:marBottom w:val="0"/>
      <w:divBdr>
        <w:top w:val="none" w:sz="0" w:space="0" w:color="auto"/>
        <w:left w:val="none" w:sz="0" w:space="0" w:color="auto"/>
        <w:bottom w:val="none" w:sz="0" w:space="0" w:color="auto"/>
        <w:right w:val="none" w:sz="0" w:space="0" w:color="auto"/>
      </w:divBdr>
      <w:divsChild>
        <w:div w:id="1853957324">
          <w:marLeft w:val="0"/>
          <w:marRight w:val="0"/>
          <w:marTop w:val="0"/>
          <w:marBottom w:val="0"/>
          <w:divBdr>
            <w:top w:val="none" w:sz="0" w:space="0" w:color="auto"/>
            <w:left w:val="none" w:sz="0" w:space="0" w:color="auto"/>
            <w:bottom w:val="none" w:sz="0" w:space="0" w:color="auto"/>
            <w:right w:val="none" w:sz="0" w:space="0" w:color="auto"/>
          </w:divBdr>
        </w:div>
      </w:divsChild>
    </w:div>
    <w:div w:id="1207840027">
      <w:bodyDiv w:val="1"/>
      <w:marLeft w:val="0"/>
      <w:marRight w:val="0"/>
      <w:marTop w:val="0"/>
      <w:marBottom w:val="0"/>
      <w:divBdr>
        <w:top w:val="none" w:sz="0" w:space="0" w:color="auto"/>
        <w:left w:val="none" w:sz="0" w:space="0" w:color="auto"/>
        <w:bottom w:val="none" w:sz="0" w:space="0" w:color="auto"/>
        <w:right w:val="none" w:sz="0" w:space="0" w:color="auto"/>
      </w:divBdr>
    </w:div>
    <w:div w:id="1209150876">
      <w:bodyDiv w:val="1"/>
      <w:marLeft w:val="0"/>
      <w:marRight w:val="0"/>
      <w:marTop w:val="0"/>
      <w:marBottom w:val="0"/>
      <w:divBdr>
        <w:top w:val="none" w:sz="0" w:space="0" w:color="auto"/>
        <w:left w:val="none" w:sz="0" w:space="0" w:color="auto"/>
        <w:bottom w:val="none" w:sz="0" w:space="0" w:color="auto"/>
        <w:right w:val="none" w:sz="0" w:space="0" w:color="auto"/>
      </w:divBdr>
    </w:div>
    <w:div w:id="1211067225">
      <w:bodyDiv w:val="1"/>
      <w:marLeft w:val="0"/>
      <w:marRight w:val="0"/>
      <w:marTop w:val="0"/>
      <w:marBottom w:val="0"/>
      <w:divBdr>
        <w:top w:val="none" w:sz="0" w:space="0" w:color="auto"/>
        <w:left w:val="none" w:sz="0" w:space="0" w:color="auto"/>
        <w:bottom w:val="none" w:sz="0" w:space="0" w:color="auto"/>
        <w:right w:val="none" w:sz="0" w:space="0" w:color="auto"/>
      </w:divBdr>
    </w:div>
    <w:div w:id="1217620946">
      <w:bodyDiv w:val="1"/>
      <w:marLeft w:val="0"/>
      <w:marRight w:val="0"/>
      <w:marTop w:val="0"/>
      <w:marBottom w:val="0"/>
      <w:divBdr>
        <w:top w:val="none" w:sz="0" w:space="0" w:color="auto"/>
        <w:left w:val="none" w:sz="0" w:space="0" w:color="auto"/>
        <w:bottom w:val="none" w:sz="0" w:space="0" w:color="auto"/>
        <w:right w:val="none" w:sz="0" w:space="0" w:color="auto"/>
      </w:divBdr>
    </w:div>
    <w:div w:id="1219364812">
      <w:bodyDiv w:val="1"/>
      <w:marLeft w:val="0"/>
      <w:marRight w:val="0"/>
      <w:marTop w:val="0"/>
      <w:marBottom w:val="0"/>
      <w:divBdr>
        <w:top w:val="none" w:sz="0" w:space="0" w:color="auto"/>
        <w:left w:val="none" w:sz="0" w:space="0" w:color="auto"/>
        <w:bottom w:val="none" w:sz="0" w:space="0" w:color="auto"/>
        <w:right w:val="none" w:sz="0" w:space="0" w:color="auto"/>
      </w:divBdr>
    </w:div>
    <w:div w:id="1219626496">
      <w:bodyDiv w:val="1"/>
      <w:marLeft w:val="0"/>
      <w:marRight w:val="0"/>
      <w:marTop w:val="0"/>
      <w:marBottom w:val="0"/>
      <w:divBdr>
        <w:top w:val="none" w:sz="0" w:space="0" w:color="auto"/>
        <w:left w:val="none" w:sz="0" w:space="0" w:color="auto"/>
        <w:bottom w:val="none" w:sz="0" w:space="0" w:color="auto"/>
        <w:right w:val="none" w:sz="0" w:space="0" w:color="auto"/>
      </w:divBdr>
      <w:divsChild>
        <w:div w:id="1241137764">
          <w:marLeft w:val="0"/>
          <w:marRight w:val="0"/>
          <w:marTop w:val="0"/>
          <w:marBottom w:val="0"/>
          <w:divBdr>
            <w:top w:val="none" w:sz="0" w:space="0" w:color="auto"/>
            <w:left w:val="none" w:sz="0" w:space="0" w:color="auto"/>
            <w:bottom w:val="none" w:sz="0" w:space="0" w:color="auto"/>
            <w:right w:val="none" w:sz="0" w:space="0" w:color="auto"/>
          </w:divBdr>
        </w:div>
      </w:divsChild>
    </w:div>
    <w:div w:id="1220361249">
      <w:bodyDiv w:val="1"/>
      <w:marLeft w:val="0"/>
      <w:marRight w:val="0"/>
      <w:marTop w:val="0"/>
      <w:marBottom w:val="0"/>
      <w:divBdr>
        <w:top w:val="none" w:sz="0" w:space="0" w:color="auto"/>
        <w:left w:val="none" w:sz="0" w:space="0" w:color="auto"/>
        <w:bottom w:val="none" w:sz="0" w:space="0" w:color="auto"/>
        <w:right w:val="none" w:sz="0" w:space="0" w:color="auto"/>
      </w:divBdr>
    </w:div>
    <w:div w:id="1220822501">
      <w:bodyDiv w:val="1"/>
      <w:marLeft w:val="0"/>
      <w:marRight w:val="0"/>
      <w:marTop w:val="0"/>
      <w:marBottom w:val="0"/>
      <w:divBdr>
        <w:top w:val="none" w:sz="0" w:space="0" w:color="auto"/>
        <w:left w:val="none" w:sz="0" w:space="0" w:color="auto"/>
        <w:bottom w:val="none" w:sz="0" w:space="0" w:color="auto"/>
        <w:right w:val="none" w:sz="0" w:space="0" w:color="auto"/>
      </w:divBdr>
    </w:div>
    <w:div w:id="1223180925">
      <w:bodyDiv w:val="1"/>
      <w:marLeft w:val="0"/>
      <w:marRight w:val="0"/>
      <w:marTop w:val="0"/>
      <w:marBottom w:val="0"/>
      <w:divBdr>
        <w:top w:val="none" w:sz="0" w:space="0" w:color="auto"/>
        <w:left w:val="none" w:sz="0" w:space="0" w:color="auto"/>
        <w:bottom w:val="none" w:sz="0" w:space="0" w:color="auto"/>
        <w:right w:val="none" w:sz="0" w:space="0" w:color="auto"/>
      </w:divBdr>
    </w:div>
    <w:div w:id="1226797530">
      <w:bodyDiv w:val="1"/>
      <w:marLeft w:val="0"/>
      <w:marRight w:val="0"/>
      <w:marTop w:val="0"/>
      <w:marBottom w:val="0"/>
      <w:divBdr>
        <w:top w:val="none" w:sz="0" w:space="0" w:color="auto"/>
        <w:left w:val="none" w:sz="0" w:space="0" w:color="auto"/>
        <w:bottom w:val="none" w:sz="0" w:space="0" w:color="auto"/>
        <w:right w:val="none" w:sz="0" w:space="0" w:color="auto"/>
      </w:divBdr>
    </w:div>
    <w:div w:id="1235429025">
      <w:bodyDiv w:val="1"/>
      <w:marLeft w:val="0"/>
      <w:marRight w:val="0"/>
      <w:marTop w:val="0"/>
      <w:marBottom w:val="0"/>
      <w:divBdr>
        <w:top w:val="none" w:sz="0" w:space="0" w:color="auto"/>
        <w:left w:val="none" w:sz="0" w:space="0" w:color="auto"/>
        <w:bottom w:val="none" w:sz="0" w:space="0" w:color="auto"/>
        <w:right w:val="none" w:sz="0" w:space="0" w:color="auto"/>
      </w:divBdr>
    </w:div>
    <w:div w:id="1235511301">
      <w:bodyDiv w:val="1"/>
      <w:marLeft w:val="0"/>
      <w:marRight w:val="0"/>
      <w:marTop w:val="0"/>
      <w:marBottom w:val="0"/>
      <w:divBdr>
        <w:top w:val="none" w:sz="0" w:space="0" w:color="auto"/>
        <w:left w:val="none" w:sz="0" w:space="0" w:color="auto"/>
        <w:bottom w:val="none" w:sz="0" w:space="0" w:color="auto"/>
        <w:right w:val="none" w:sz="0" w:space="0" w:color="auto"/>
      </w:divBdr>
    </w:div>
    <w:div w:id="1236236804">
      <w:bodyDiv w:val="1"/>
      <w:marLeft w:val="0"/>
      <w:marRight w:val="0"/>
      <w:marTop w:val="0"/>
      <w:marBottom w:val="0"/>
      <w:divBdr>
        <w:top w:val="none" w:sz="0" w:space="0" w:color="auto"/>
        <w:left w:val="none" w:sz="0" w:space="0" w:color="auto"/>
        <w:bottom w:val="none" w:sz="0" w:space="0" w:color="auto"/>
        <w:right w:val="none" w:sz="0" w:space="0" w:color="auto"/>
      </w:divBdr>
    </w:div>
    <w:div w:id="1236814939">
      <w:bodyDiv w:val="1"/>
      <w:marLeft w:val="0"/>
      <w:marRight w:val="0"/>
      <w:marTop w:val="0"/>
      <w:marBottom w:val="0"/>
      <w:divBdr>
        <w:top w:val="none" w:sz="0" w:space="0" w:color="auto"/>
        <w:left w:val="none" w:sz="0" w:space="0" w:color="auto"/>
        <w:bottom w:val="none" w:sz="0" w:space="0" w:color="auto"/>
        <w:right w:val="none" w:sz="0" w:space="0" w:color="auto"/>
      </w:divBdr>
    </w:div>
    <w:div w:id="1239680808">
      <w:bodyDiv w:val="1"/>
      <w:marLeft w:val="0"/>
      <w:marRight w:val="0"/>
      <w:marTop w:val="0"/>
      <w:marBottom w:val="0"/>
      <w:divBdr>
        <w:top w:val="none" w:sz="0" w:space="0" w:color="auto"/>
        <w:left w:val="none" w:sz="0" w:space="0" w:color="auto"/>
        <w:bottom w:val="none" w:sz="0" w:space="0" w:color="auto"/>
        <w:right w:val="none" w:sz="0" w:space="0" w:color="auto"/>
      </w:divBdr>
    </w:div>
    <w:div w:id="1248005905">
      <w:bodyDiv w:val="1"/>
      <w:marLeft w:val="0"/>
      <w:marRight w:val="0"/>
      <w:marTop w:val="0"/>
      <w:marBottom w:val="0"/>
      <w:divBdr>
        <w:top w:val="none" w:sz="0" w:space="0" w:color="auto"/>
        <w:left w:val="none" w:sz="0" w:space="0" w:color="auto"/>
        <w:bottom w:val="none" w:sz="0" w:space="0" w:color="auto"/>
        <w:right w:val="none" w:sz="0" w:space="0" w:color="auto"/>
      </w:divBdr>
    </w:div>
    <w:div w:id="1253858256">
      <w:bodyDiv w:val="1"/>
      <w:marLeft w:val="0"/>
      <w:marRight w:val="0"/>
      <w:marTop w:val="0"/>
      <w:marBottom w:val="0"/>
      <w:divBdr>
        <w:top w:val="none" w:sz="0" w:space="0" w:color="auto"/>
        <w:left w:val="none" w:sz="0" w:space="0" w:color="auto"/>
        <w:bottom w:val="none" w:sz="0" w:space="0" w:color="auto"/>
        <w:right w:val="none" w:sz="0" w:space="0" w:color="auto"/>
      </w:divBdr>
    </w:div>
    <w:div w:id="1255702079">
      <w:bodyDiv w:val="1"/>
      <w:marLeft w:val="0"/>
      <w:marRight w:val="0"/>
      <w:marTop w:val="0"/>
      <w:marBottom w:val="0"/>
      <w:divBdr>
        <w:top w:val="none" w:sz="0" w:space="0" w:color="auto"/>
        <w:left w:val="none" w:sz="0" w:space="0" w:color="auto"/>
        <w:bottom w:val="none" w:sz="0" w:space="0" w:color="auto"/>
        <w:right w:val="none" w:sz="0" w:space="0" w:color="auto"/>
      </w:divBdr>
    </w:div>
    <w:div w:id="1257783971">
      <w:bodyDiv w:val="1"/>
      <w:marLeft w:val="0"/>
      <w:marRight w:val="0"/>
      <w:marTop w:val="0"/>
      <w:marBottom w:val="0"/>
      <w:divBdr>
        <w:top w:val="none" w:sz="0" w:space="0" w:color="auto"/>
        <w:left w:val="none" w:sz="0" w:space="0" w:color="auto"/>
        <w:bottom w:val="none" w:sz="0" w:space="0" w:color="auto"/>
        <w:right w:val="none" w:sz="0" w:space="0" w:color="auto"/>
      </w:divBdr>
    </w:div>
    <w:div w:id="1259101664">
      <w:bodyDiv w:val="1"/>
      <w:marLeft w:val="0"/>
      <w:marRight w:val="0"/>
      <w:marTop w:val="0"/>
      <w:marBottom w:val="0"/>
      <w:divBdr>
        <w:top w:val="none" w:sz="0" w:space="0" w:color="auto"/>
        <w:left w:val="none" w:sz="0" w:space="0" w:color="auto"/>
        <w:bottom w:val="none" w:sz="0" w:space="0" w:color="auto"/>
        <w:right w:val="none" w:sz="0" w:space="0" w:color="auto"/>
      </w:divBdr>
    </w:div>
    <w:div w:id="1261643206">
      <w:bodyDiv w:val="1"/>
      <w:marLeft w:val="0"/>
      <w:marRight w:val="0"/>
      <w:marTop w:val="0"/>
      <w:marBottom w:val="0"/>
      <w:divBdr>
        <w:top w:val="none" w:sz="0" w:space="0" w:color="auto"/>
        <w:left w:val="none" w:sz="0" w:space="0" w:color="auto"/>
        <w:bottom w:val="none" w:sz="0" w:space="0" w:color="auto"/>
        <w:right w:val="none" w:sz="0" w:space="0" w:color="auto"/>
      </w:divBdr>
    </w:div>
    <w:div w:id="1264921265">
      <w:bodyDiv w:val="1"/>
      <w:marLeft w:val="0"/>
      <w:marRight w:val="0"/>
      <w:marTop w:val="0"/>
      <w:marBottom w:val="0"/>
      <w:divBdr>
        <w:top w:val="none" w:sz="0" w:space="0" w:color="auto"/>
        <w:left w:val="none" w:sz="0" w:space="0" w:color="auto"/>
        <w:bottom w:val="none" w:sz="0" w:space="0" w:color="auto"/>
        <w:right w:val="none" w:sz="0" w:space="0" w:color="auto"/>
      </w:divBdr>
    </w:div>
    <w:div w:id="1265571372">
      <w:bodyDiv w:val="1"/>
      <w:marLeft w:val="0"/>
      <w:marRight w:val="0"/>
      <w:marTop w:val="0"/>
      <w:marBottom w:val="0"/>
      <w:divBdr>
        <w:top w:val="none" w:sz="0" w:space="0" w:color="auto"/>
        <w:left w:val="none" w:sz="0" w:space="0" w:color="auto"/>
        <w:bottom w:val="none" w:sz="0" w:space="0" w:color="auto"/>
        <w:right w:val="none" w:sz="0" w:space="0" w:color="auto"/>
      </w:divBdr>
    </w:div>
    <w:div w:id="1267882563">
      <w:bodyDiv w:val="1"/>
      <w:marLeft w:val="0"/>
      <w:marRight w:val="0"/>
      <w:marTop w:val="0"/>
      <w:marBottom w:val="0"/>
      <w:divBdr>
        <w:top w:val="none" w:sz="0" w:space="0" w:color="auto"/>
        <w:left w:val="none" w:sz="0" w:space="0" w:color="auto"/>
        <w:bottom w:val="none" w:sz="0" w:space="0" w:color="auto"/>
        <w:right w:val="none" w:sz="0" w:space="0" w:color="auto"/>
      </w:divBdr>
    </w:div>
    <w:div w:id="1268192316">
      <w:bodyDiv w:val="1"/>
      <w:marLeft w:val="0"/>
      <w:marRight w:val="0"/>
      <w:marTop w:val="0"/>
      <w:marBottom w:val="0"/>
      <w:divBdr>
        <w:top w:val="none" w:sz="0" w:space="0" w:color="auto"/>
        <w:left w:val="none" w:sz="0" w:space="0" w:color="auto"/>
        <w:bottom w:val="none" w:sz="0" w:space="0" w:color="auto"/>
        <w:right w:val="none" w:sz="0" w:space="0" w:color="auto"/>
      </w:divBdr>
    </w:div>
    <w:div w:id="1268780629">
      <w:bodyDiv w:val="1"/>
      <w:marLeft w:val="0"/>
      <w:marRight w:val="0"/>
      <w:marTop w:val="0"/>
      <w:marBottom w:val="0"/>
      <w:divBdr>
        <w:top w:val="none" w:sz="0" w:space="0" w:color="auto"/>
        <w:left w:val="none" w:sz="0" w:space="0" w:color="auto"/>
        <w:bottom w:val="none" w:sz="0" w:space="0" w:color="auto"/>
        <w:right w:val="none" w:sz="0" w:space="0" w:color="auto"/>
      </w:divBdr>
    </w:div>
    <w:div w:id="1272055630">
      <w:bodyDiv w:val="1"/>
      <w:marLeft w:val="0"/>
      <w:marRight w:val="0"/>
      <w:marTop w:val="0"/>
      <w:marBottom w:val="0"/>
      <w:divBdr>
        <w:top w:val="none" w:sz="0" w:space="0" w:color="auto"/>
        <w:left w:val="none" w:sz="0" w:space="0" w:color="auto"/>
        <w:bottom w:val="none" w:sz="0" w:space="0" w:color="auto"/>
        <w:right w:val="none" w:sz="0" w:space="0" w:color="auto"/>
      </w:divBdr>
    </w:div>
    <w:div w:id="1273703804">
      <w:bodyDiv w:val="1"/>
      <w:marLeft w:val="0"/>
      <w:marRight w:val="0"/>
      <w:marTop w:val="0"/>
      <w:marBottom w:val="0"/>
      <w:divBdr>
        <w:top w:val="none" w:sz="0" w:space="0" w:color="auto"/>
        <w:left w:val="none" w:sz="0" w:space="0" w:color="auto"/>
        <w:bottom w:val="none" w:sz="0" w:space="0" w:color="auto"/>
        <w:right w:val="none" w:sz="0" w:space="0" w:color="auto"/>
      </w:divBdr>
    </w:div>
    <w:div w:id="1274557287">
      <w:bodyDiv w:val="1"/>
      <w:marLeft w:val="0"/>
      <w:marRight w:val="0"/>
      <w:marTop w:val="0"/>
      <w:marBottom w:val="0"/>
      <w:divBdr>
        <w:top w:val="none" w:sz="0" w:space="0" w:color="auto"/>
        <w:left w:val="none" w:sz="0" w:space="0" w:color="auto"/>
        <w:bottom w:val="none" w:sz="0" w:space="0" w:color="auto"/>
        <w:right w:val="none" w:sz="0" w:space="0" w:color="auto"/>
      </w:divBdr>
    </w:div>
    <w:div w:id="1286810414">
      <w:bodyDiv w:val="1"/>
      <w:marLeft w:val="0"/>
      <w:marRight w:val="0"/>
      <w:marTop w:val="0"/>
      <w:marBottom w:val="0"/>
      <w:divBdr>
        <w:top w:val="none" w:sz="0" w:space="0" w:color="auto"/>
        <w:left w:val="none" w:sz="0" w:space="0" w:color="auto"/>
        <w:bottom w:val="none" w:sz="0" w:space="0" w:color="auto"/>
        <w:right w:val="none" w:sz="0" w:space="0" w:color="auto"/>
      </w:divBdr>
      <w:divsChild>
        <w:div w:id="1939168843">
          <w:marLeft w:val="0"/>
          <w:marRight w:val="0"/>
          <w:marTop w:val="0"/>
          <w:marBottom w:val="0"/>
          <w:divBdr>
            <w:top w:val="none" w:sz="0" w:space="0" w:color="auto"/>
            <w:left w:val="none" w:sz="0" w:space="0" w:color="auto"/>
            <w:bottom w:val="none" w:sz="0" w:space="0" w:color="auto"/>
            <w:right w:val="none" w:sz="0" w:space="0" w:color="auto"/>
          </w:divBdr>
        </w:div>
      </w:divsChild>
    </w:div>
    <w:div w:id="1287542588">
      <w:bodyDiv w:val="1"/>
      <w:marLeft w:val="0"/>
      <w:marRight w:val="0"/>
      <w:marTop w:val="0"/>
      <w:marBottom w:val="0"/>
      <w:divBdr>
        <w:top w:val="none" w:sz="0" w:space="0" w:color="auto"/>
        <w:left w:val="none" w:sz="0" w:space="0" w:color="auto"/>
        <w:bottom w:val="none" w:sz="0" w:space="0" w:color="auto"/>
        <w:right w:val="none" w:sz="0" w:space="0" w:color="auto"/>
      </w:divBdr>
    </w:div>
    <w:div w:id="1292400939">
      <w:bodyDiv w:val="1"/>
      <w:marLeft w:val="0"/>
      <w:marRight w:val="0"/>
      <w:marTop w:val="0"/>
      <w:marBottom w:val="0"/>
      <w:divBdr>
        <w:top w:val="none" w:sz="0" w:space="0" w:color="auto"/>
        <w:left w:val="none" w:sz="0" w:space="0" w:color="auto"/>
        <w:bottom w:val="none" w:sz="0" w:space="0" w:color="auto"/>
        <w:right w:val="none" w:sz="0" w:space="0" w:color="auto"/>
      </w:divBdr>
    </w:div>
    <w:div w:id="1293562328">
      <w:bodyDiv w:val="1"/>
      <w:marLeft w:val="0"/>
      <w:marRight w:val="0"/>
      <w:marTop w:val="0"/>
      <w:marBottom w:val="0"/>
      <w:divBdr>
        <w:top w:val="none" w:sz="0" w:space="0" w:color="auto"/>
        <w:left w:val="none" w:sz="0" w:space="0" w:color="auto"/>
        <w:bottom w:val="none" w:sz="0" w:space="0" w:color="auto"/>
        <w:right w:val="none" w:sz="0" w:space="0" w:color="auto"/>
      </w:divBdr>
    </w:div>
    <w:div w:id="1296982713">
      <w:bodyDiv w:val="1"/>
      <w:marLeft w:val="0"/>
      <w:marRight w:val="0"/>
      <w:marTop w:val="0"/>
      <w:marBottom w:val="0"/>
      <w:divBdr>
        <w:top w:val="none" w:sz="0" w:space="0" w:color="auto"/>
        <w:left w:val="none" w:sz="0" w:space="0" w:color="auto"/>
        <w:bottom w:val="none" w:sz="0" w:space="0" w:color="auto"/>
        <w:right w:val="none" w:sz="0" w:space="0" w:color="auto"/>
      </w:divBdr>
    </w:div>
    <w:div w:id="1296987377">
      <w:bodyDiv w:val="1"/>
      <w:marLeft w:val="0"/>
      <w:marRight w:val="0"/>
      <w:marTop w:val="0"/>
      <w:marBottom w:val="0"/>
      <w:divBdr>
        <w:top w:val="none" w:sz="0" w:space="0" w:color="auto"/>
        <w:left w:val="none" w:sz="0" w:space="0" w:color="auto"/>
        <w:bottom w:val="none" w:sz="0" w:space="0" w:color="auto"/>
        <w:right w:val="none" w:sz="0" w:space="0" w:color="auto"/>
      </w:divBdr>
    </w:div>
    <w:div w:id="1299604051">
      <w:bodyDiv w:val="1"/>
      <w:marLeft w:val="0"/>
      <w:marRight w:val="0"/>
      <w:marTop w:val="0"/>
      <w:marBottom w:val="0"/>
      <w:divBdr>
        <w:top w:val="none" w:sz="0" w:space="0" w:color="auto"/>
        <w:left w:val="none" w:sz="0" w:space="0" w:color="auto"/>
        <w:bottom w:val="none" w:sz="0" w:space="0" w:color="auto"/>
        <w:right w:val="none" w:sz="0" w:space="0" w:color="auto"/>
      </w:divBdr>
    </w:div>
    <w:div w:id="1304888248">
      <w:bodyDiv w:val="1"/>
      <w:marLeft w:val="0"/>
      <w:marRight w:val="0"/>
      <w:marTop w:val="0"/>
      <w:marBottom w:val="0"/>
      <w:divBdr>
        <w:top w:val="none" w:sz="0" w:space="0" w:color="auto"/>
        <w:left w:val="none" w:sz="0" w:space="0" w:color="auto"/>
        <w:bottom w:val="none" w:sz="0" w:space="0" w:color="auto"/>
        <w:right w:val="none" w:sz="0" w:space="0" w:color="auto"/>
      </w:divBdr>
    </w:div>
    <w:div w:id="1310330016">
      <w:bodyDiv w:val="1"/>
      <w:marLeft w:val="0"/>
      <w:marRight w:val="0"/>
      <w:marTop w:val="0"/>
      <w:marBottom w:val="0"/>
      <w:divBdr>
        <w:top w:val="none" w:sz="0" w:space="0" w:color="auto"/>
        <w:left w:val="none" w:sz="0" w:space="0" w:color="auto"/>
        <w:bottom w:val="none" w:sz="0" w:space="0" w:color="auto"/>
        <w:right w:val="none" w:sz="0" w:space="0" w:color="auto"/>
      </w:divBdr>
    </w:div>
    <w:div w:id="1310670919">
      <w:bodyDiv w:val="1"/>
      <w:marLeft w:val="0"/>
      <w:marRight w:val="0"/>
      <w:marTop w:val="0"/>
      <w:marBottom w:val="0"/>
      <w:divBdr>
        <w:top w:val="none" w:sz="0" w:space="0" w:color="auto"/>
        <w:left w:val="none" w:sz="0" w:space="0" w:color="auto"/>
        <w:bottom w:val="none" w:sz="0" w:space="0" w:color="auto"/>
        <w:right w:val="none" w:sz="0" w:space="0" w:color="auto"/>
      </w:divBdr>
    </w:div>
    <w:div w:id="1311983336">
      <w:bodyDiv w:val="1"/>
      <w:marLeft w:val="0"/>
      <w:marRight w:val="0"/>
      <w:marTop w:val="0"/>
      <w:marBottom w:val="0"/>
      <w:divBdr>
        <w:top w:val="none" w:sz="0" w:space="0" w:color="auto"/>
        <w:left w:val="none" w:sz="0" w:space="0" w:color="auto"/>
        <w:bottom w:val="none" w:sz="0" w:space="0" w:color="auto"/>
        <w:right w:val="none" w:sz="0" w:space="0" w:color="auto"/>
      </w:divBdr>
    </w:div>
    <w:div w:id="1318264401">
      <w:bodyDiv w:val="1"/>
      <w:marLeft w:val="0"/>
      <w:marRight w:val="0"/>
      <w:marTop w:val="0"/>
      <w:marBottom w:val="0"/>
      <w:divBdr>
        <w:top w:val="none" w:sz="0" w:space="0" w:color="auto"/>
        <w:left w:val="none" w:sz="0" w:space="0" w:color="auto"/>
        <w:bottom w:val="none" w:sz="0" w:space="0" w:color="auto"/>
        <w:right w:val="none" w:sz="0" w:space="0" w:color="auto"/>
      </w:divBdr>
    </w:div>
    <w:div w:id="1319577001">
      <w:bodyDiv w:val="1"/>
      <w:marLeft w:val="0"/>
      <w:marRight w:val="0"/>
      <w:marTop w:val="0"/>
      <w:marBottom w:val="0"/>
      <w:divBdr>
        <w:top w:val="none" w:sz="0" w:space="0" w:color="auto"/>
        <w:left w:val="none" w:sz="0" w:space="0" w:color="auto"/>
        <w:bottom w:val="none" w:sz="0" w:space="0" w:color="auto"/>
        <w:right w:val="none" w:sz="0" w:space="0" w:color="auto"/>
      </w:divBdr>
    </w:div>
    <w:div w:id="1322611748">
      <w:bodyDiv w:val="1"/>
      <w:marLeft w:val="0"/>
      <w:marRight w:val="0"/>
      <w:marTop w:val="0"/>
      <w:marBottom w:val="0"/>
      <w:divBdr>
        <w:top w:val="none" w:sz="0" w:space="0" w:color="auto"/>
        <w:left w:val="none" w:sz="0" w:space="0" w:color="auto"/>
        <w:bottom w:val="none" w:sz="0" w:space="0" w:color="auto"/>
        <w:right w:val="none" w:sz="0" w:space="0" w:color="auto"/>
      </w:divBdr>
    </w:div>
    <w:div w:id="1324234210">
      <w:bodyDiv w:val="1"/>
      <w:marLeft w:val="0"/>
      <w:marRight w:val="0"/>
      <w:marTop w:val="0"/>
      <w:marBottom w:val="0"/>
      <w:divBdr>
        <w:top w:val="none" w:sz="0" w:space="0" w:color="auto"/>
        <w:left w:val="none" w:sz="0" w:space="0" w:color="auto"/>
        <w:bottom w:val="none" w:sz="0" w:space="0" w:color="auto"/>
        <w:right w:val="none" w:sz="0" w:space="0" w:color="auto"/>
      </w:divBdr>
    </w:div>
    <w:div w:id="1330063586">
      <w:bodyDiv w:val="1"/>
      <w:marLeft w:val="0"/>
      <w:marRight w:val="0"/>
      <w:marTop w:val="0"/>
      <w:marBottom w:val="0"/>
      <w:divBdr>
        <w:top w:val="none" w:sz="0" w:space="0" w:color="auto"/>
        <w:left w:val="none" w:sz="0" w:space="0" w:color="auto"/>
        <w:bottom w:val="none" w:sz="0" w:space="0" w:color="auto"/>
        <w:right w:val="none" w:sz="0" w:space="0" w:color="auto"/>
      </w:divBdr>
    </w:div>
    <w:div w:id="1332444935">
      <w:bodyDiv w:val="1"/>
      <w:marLeft w:val="0"/>
      <w:marRight w:val="0"/>
      <w:marTop w:val="0"/>
      <w:marBottom w:val="0"/>
      <w:divBdr>
        <w:top w:val="none" w:sz="0" w:space="0" w:color="auto"/>
        <w:left w:val="none" w:sz="0" w:space="0" w:color="auto"/>
        <w:bottom w:val="none" w:sz="0" w:space="0" w:color="auto"/>
        <w:right w:val="none" w:sz="0" w:space="0" w:color="auto"/>
      </w:divBdr>
    </w:div>
    <w:div w:id="1334457151">
      <w:bodyDiv w:val="1"/>
      <w:marLeft w:val="0"/>
      <w:marRight w:val="0"/>
      <w:marTop w:val="0"/>
      <w:marBottom w:val="0"/>
      <w:divBdr>
        <w:top w:val="none" w:sz="0" w:space="0" w:color="auto"/>
        <w:left w:val="none" w:sz="0" w:space="0" w:color="auto"/>
        <w:bottom w:val="none" w:sz="0" w:space="0" w:color="auto"/>
        <w:right w:val="none" w:sz="0" w:space="0" w:color="auto"/>
      </w:divBdr>
    </w:div>
    <w:div w:id="1334720362">
      <w:bodyDiv w:val="1"/>
      <w:marLeft w:val="0"/>
      <w:marRight w:val="0"/>
      <w:marTop w:val="0"/>
      <w:marBottom w:val="0"/>
      <w:divBdr>
        <w:top w:val="none" w:sz="0" w:space="0" w:color="auto"/>
        <w:left w:val="none" w:sz="0" w:space="0" w:color="auto"/>
        <w:bottom w:val="none" w:sz="0" w:space="0" w:color="auto"/>
        <w:right w:val="none" w:sz="0" w:space="0" w:color="auto"/>
      </w:divBdr>
    </w:div>
    <w:div w:id="1334841800">
      <w:bodyDiv w:val="1"/>
      <w:marLeft w:val="0"/>
      <w:marRight w:val="0"/>
      <w:marTop w:val="0"/>
      <w:marBottom w:val="0"/>
      <w:divBdr>
        <w:top w:val="none" w:sz="0" w:space="0" w:color="auto"/>
        <w:left w:val="none" w:sz="0" w:space="0" w:color="auto"/>
        <w:bottom w:val="none" w:sz="0" w:space="0" w:color="auto"/>
        <w:right w:val="none" w:sz="0" w:space="0" w:color="auto"/>
      </w:divBdr>
    </w:div>
    <w:div w:id="1335764466">
      <w:bodyDiv w:val="1"/>
      <w:marLeft w:val="0"/>
      <w:marRight w:val="0"/>
      <w:marTop w:val="0"/>
      <w:marBottom w:val="0"/>
      <w:divBdr>
        <w:top w:val="none" w:sz="0" w:space="0" w:color="auto"/>
        <w:left w:val="none" w:sz="0" w:space="0" w:color="auto"/>
        <w:bottom w:val="none" w:sz="0" w:space="0" w:color="auto"/>
        <w:right w:val="none" w:sz="0" w:space="0" w:color="auto"/>
      </w:divBdr>
    </w:div>
    <w:div w:id="1340890173">
      <w:bodyDiv w:val="1"/>
      <w:marLeft w:val="0"/>
      <w:marRight w:val="0"/>
      <w:marTop w:val="0"/>
      <w:marBottom w:val="0"/>
      <w:divBdr>
        <w:top w:val="none" w:sz="0" w:space="0" w:color="auto"/>
        <w:left w:val="none" w:sz="0" w:space="0" w:color="auto"/>
        <w:bottom w:val="none" w:sz="0" w:space="0" w:color="auto"/>
        <w:right w:val="none" w:sz="0" w:space="0" w:color="auto"/>
      </w:divBdr>
    </w:div>
    <w:div w:id="1341003734">
      <w:bodyDiv w:val="1"/>
      <w:marLeft w:val="0"/>
      <w:marRight w:val="0"/>
      <w:marTop w:val="0"/>
      <w:marBottom w:val="0"/>
      <w:divBdr>
        <w:top w:val="none" w:sz="0" w:space="0" w:color="auto"/>
        <w:left w:val="none" w:sz="0" w:space="0" w:color="auto"/>
        <w:bottom w:val="none" w:sz="0" w:space="0" w:color="auto"/>
        <w:right w:val="none" w:sz="0" w:space="0" w:color="auto"/>
      </w:divBdr>
    </w:div>
    <w:div w:id="1341204798">
      <w:bodyDiv w:val="1"/>
      <w:marLeft w:val="0"/>
      <w:marRight w:val="0"/>
      <w:marTop w:val="0"/>
      <w:marBottom w:val="0"/>
      <w:divBdr>
        <w:top w:val="none" w:sz="0" w:space="0" w:color="auto"/>
        <w:left w:val="none" w:sz="0" w:space="0" w:color="auto"/>
        <w:bottom w:val="none" w:sz="0" w:space="0" w:color="auto"/>
        <w:right w:val="none" w:sz="0" w:space="0" w:color="auto"/>
      </w:divBdr>
    </w:div>
    <w:div w:id="1341350200">
      <w:bodyDiv w:val="1"/>
      <w:marLeft w:val="0"/>
      <w:marRight w:val="0"/>
      <w:marTop w:val="0"/>
      <w:marBottom w:val="0"/>
      <w:divBdr>
        <w:top w:val="none" w:sz="0" w:space="0" w:color="auto"/>
        <w:left w:val="none" w:sz="0" w:space="0" w:color="auto"/>
        <w:bottom w:val="none" w:sz="0" w:space="0" w:color="auto"/>
        <w:right w:val="none" w:sz="0" w:space="0" w:color="auto"/>
      </w:divBdr>
    </w:div>
    <w:div w:id="1342048567">
      <w:bodyDiv w:val="1"/>
      <w:marLeft w:val="0"/>
      <w:marRight w:val="0"/>
      <w:marTop w:val="0"/>
      <w:marBottom w:val="0"/>
      <w:divBdr>
        <w:top w:val="none" w:sz="0" w:space="0" w:color="auto"/>
        <w:left w:val="none" w:sz="0" w:space="0" w:color="auto"/>
        <w:bottom w:val="none" w:sz="0" w:space="0" w:color="auto"/>
        <w:right w:val="none" w:sz="0" w:space="0" w:color="auto"/>
      </w:divBdr>
    </w:div>
    <w:div w:id="1344167837">
      <w:bodyDiv w:val="1"/>
      <w:marLeft w:val="0"/>
      <w:marRight w:val="0"/>
      <w:marTop w:val="0"/>
      <w:marBottom w:val="0"/>
      <w:divBdr>
        <w:top w:val="none" w:sz="0" w:space="0" w:color="auto"/>
        <w:left w:val="none" w:sz="0" w:space="0" w:color="auto"/>
        <w:bottom w:val="none" w:sz="0" w:space="0" w:color="auto"/>
        <w:right w:val="none" w:sz="0" w:space="0" w:color="auto"/>
      </w:divBdr>
    </w:div>
    <w:div w:id="1345086884">
      <w:bodyDiv w:val="1"/>
      <w:marLeft w:val="0"/>
      <w:marRight w:val="0"/>
      <w:marTop w:val="0"/>
      <w:marBottom w:val="0"/>
      <w:divBdr>
        <w:top w:val="none" w:sz="0" w:space="0" w:color="auto"/>
        <w:left w:val="none" w:sz="0" w:space="0" w:color="auto"/>
        <w:bottom w:val="none" w:sz="0" w:space="0" w:color="auto"/>
        <w:right w:val="none" w:sz="0" w:space="0" w:color="auto"/>
      </w:divBdr>
    </w:div>
    <w:div w:id="1345789748">
      <w:bodyDiv w:val="1"/>
      <w:marLeft w:val="0"/>
      <w:marRight w:val="0"/>
      <w:marTop w:val="0"/>
      <w:marBottom w:val="0"/>
      <w:divBdr>
        <w:top w:val="none" w:sz="0" w:space="0" w:color="auto"/>
        <w:left w:val="none" w:sz="0" w:space="0" w:color="auto"/>
        <w:bottom w:val="none" w:sz="0" w:space="0" w:color="auto"/>
        <w:right w:val="none" w:sz="0" w:space="0" w:color="auto"/>
      </w:divBdr>
    </w:div>
    <w:div w:id="1346057898">
      <w:bodyDiv w:val="1"/>
      <w:marLeft w:val="0"/>
      <w:marRight w:val="0"/>
      <w:marTop w:val="0"/>
      <w:marBottom w:val="0"/>
      <w:divBdr>
        <w:top w:val="none" w:sz="0" w:space="0" w:color="auto"/>
        <w:left w:val="none" w:sz="0" w:space="0" w:color="auto"/>
        <w:bottom w:val="none" w:sz="0" w:space="0" w:color="auto"/>
        <w:right w:val="none" w:sz="0" w:space="0" w:color="auto"/>
      </w:divBdr>
    </w:div>
    <w:div w:id="1346977285">
      <w:bodyDiv w:val="1"/>
      <w:marLeft w:val="0"/>
      <w:marRight w:val="0"/>
      <w:marTop w:val="0"/>
      <w:marBottom w:val="0"/>
      <w:divBdr>
        <w:top w:val="none" w:sz="0" w:space="0" w:color="auto"/>
        <w:left w:val="none" w:sz="0" w:space="0" w:color="auto"/>
        <w:bottom w:val="none" w:sz="0" w:space="0" w:color="auto"/>
        <w:right w:val="none" w:sz="0" w:space="0" w:color="auto"/>
      </w:divBdr>
    </w:div>
    <w:div w:id="1348948061">
      <w:bodyDiv w:val="1"/>
      <w:marLeft w:val="0"/>
      <w:marRight w:val="0"/>
      <w:marTop w:val="0"/>
      <w:marBottom w:val="0"/>
      <w:divBdr>
        <w:top w:val="none" w:sz="0" w:space="0" w:color="auto"/>
        <w:left w:val="none" w:sz="0" w:space="0" w:color="auto"/>
        <w:bottom w:val="none" w:sz="0" w:space="0" w:color="auto"/>
        <w:right w:val="none" w:sz="0" w:space="0" w:color="auto"/>
      </w:divBdr>
    </w:div>
    <w:div w:id="1350982930">
      <w:bodyDiv w:val="1"/>
      <w:marLeft w:val="0"/>
      <w:marRight w:val="0"/>
      <w:marTop w:val="0"/>
      <w:marBottom w:val="0"/>
      <w:divBdr>
        <w:top w:val="none" w:sz="0" w:space="0" w:color="auto"/>
        <w:left w:val="none" w:sz="0" w:space="0" w:color="auto"/>
        <w:bottom w:val="none" w:sz="0" w:space="0" w:color="auto"/>
        <w:right w:val="none" w:sz="0" w:space="0" w:color="auto"/>
      </w:divBdr>
    </w:div>
    <w:div w:id="1351252843">
      <w:bodyDiv w:val="1"/>
      <w:marLeft w:val="0"/>
      <w:marRight w:val="0"/>
      <w:marTop w:val="0"/>
      <w:marBottom w:val="0"/>
      <w:divBdr>
        <w:top w:val="none" w:sz="0" w:space="0" w:color="auto"/>
        <w:left w:val="none" w:sz="0" w:space="0" w:color="auto"/>
        <w:bottom w:val="none" w:sz="0" w:space="0" w:color="auto"/>
        <w:right w:val="none" w:sz="0" w:space="0" w:color="auto"/>
      </w:divBdr>
    </w:div>
    <w:div w:id="1351373405">
      <w:bodyDiv w:val="1"/>
      <w:marLeft w:val="0"/>
      <w:marRight w:val="0"/>
      <w:marTop w:val="0"/>
      <w:marBottom w:val="0"/>
      <w:divBdr>
        <w:top w:val="none" w:sz="0" w:space="0" w:color="auto"/>
        <w:left w:val="none" w:sz="0" w:space="0" w:color="auto"/>
        <w:bottom w:val="none" w:sz="0" w:space="0" w:color="auto"/>
        <w:right w:val="none" w:sz="0" w:space="0" w:color="auto"/>
      </w:divBdr>
    </w:div>
    <w:div w:id="1352756687">
      <w:bodyDiv w:val="1"/>
      <w:marLeft w:val="0"/>
      <w:marRight w:val="0"/>
      <w:marTop w:val="0"/>
      <w:marBottom w:val="0"/>
      <w:divBdr>
        <w:top w:val="none" w:sz="0" w:space="0" w:color="auto"/>
        <w:left w:val="none" w:sz="0" w:space="0" w:color="auto"/>
        <w:bottom w:val="none" w:sz="0" w:space="0" w:color="auto"/>
        <w:right w:val="none" w:sz="0" w:space="0" w:color="auto"/>
      </w:divBdr>
    </w:div>
    <w:div w:id="1355686686">
      <w:bodyDiv w:val="1"/>
      <w:marLeft w:val="0"/>
      <w:marRight w:val="0"/>
      <w:marTop w:val="0"/>
      <w:marBottom w:val="0"/>
      <w:divBdr>
        <w:top w:val="none" w:sz="0" w:space="0" w:color="auto"/>
        <w:left w:val="none" w:sz="0" w:space="0" w:color="auto"/>
        <w:bottom w:val="none" w:sz="0" w:space="0" w:color="auto"/>
        <w:right w:val="none" w:sz="0" w:space="0" w:color="auto"/>
      </w:divBdr>
    </w:div>
    <w:div w:id="1359502416">
      <w:bodyDiv w:val="1"/>
      <w:marLeft w:val="0"/>
      <w:marRight w:val="0"/>
      <w:marTop w:val="0"/>
      <w:marBottom w:val="0"/>
      <w:divBdr>
        <w:top w:val="none" w:sz="0" w:space="0" w:color="auto"/>
        <w:left w:val="none" w:sz="0" w:space="0" w:color="auto"/>
        <w:bottom w:val="none" w:sz="0" w:space="0" w:color="auto"/>
        <w:right w:val="none" w:sz="0" w:space="0" w:color="auto"/>
      </w:divBdr>
    </w:div>
    <w:div w:id="1360624608">
      <w:bodyDiv w:val="1"/>
      <w:marLeft w:val="0"/>
      <w:marRight w:val="0"/>
      <w:marTop w:val="0"/>
      <w:marBottom w:val="0"/>
      <w:divBdr>
        <w:top w:val="none" w:sz="0" w:space="0" w:color="auto"/>
        <w:left w:val="none" w:sz="0" w:space="0" w:color="auto"/>
        <w:bottom w:val="none" w:sz="0" w:space="0" w:color="auto"/>
        <w:right w:val="none" w:sz="0" w:space="0" w:color="auto"/>
      </w:divBdr>
    </w:div>
    <w:div w:id="1363019664">
      <w:bodyDiv w:val="1"/>
      <w:marLeft w:val="0"/>
      <w:marRight w:val="0"/>
      <w:marTop w:val="0"/>
      <w:marBottom w:val="0"/>
      <w:divBdr>
        <w:top w:val="none" w:sz="0" w:space="0" w:color="auto"/>
        <w:left w:val="none" w:sz="0" w:space="0" w:color="auto"/>
        <w:bottom w:val="none" w:sz="0" w:space="0" w:color="auto"/>
        <w:right w:val="none" w:sz="0" w:space="0" w:color="auto"/>
      </w:divBdr>
    </w:div>
    <w:div w:id="1364331938">
      <w:bodyDiv w:val="1"/>
      <w:marLeft w:val="0"/>
      <w:marRight w:val="0"/>
      <w:marTop w:val="0"/>
      <w:marBottom w:val="0"/>
      <w:divBdr>
        <w:top w:val="none" w:sz="0" w:space="0" w:color="auto"/>
        <w:left w:val="none" w:sz="0" w:space="0" w:color="auto"/>
        <w:bottom w:val="none" w:sz="0" w:space="0" w:color="auto"/>
        <w:right w:val="none" w:sz="0" w:space="0" w:color="auto"/>
      </w:divBdr>
    </w:div>
    <w:div w:id="1364551131">
      <w:bodyDiv w:val="1"/>
      <w:marLeft w:val="0"/>
      <w:marRight w:val="0"/>
      <w:marTop w:val="0"/>
      <w:marBottom w:val="0"/>
      <w:divBdr>
        <w:top w:val="none" w:sz="0" w:space="0" w:color="auto"/>
        <w:left w:val="none" w:sz="0" w:space="0" w:color="auto"/>
        <w:bottom w:val="none" w:sz="0" w:space="0" w:color="auto"/>
        <w:right w:val="none" w:sz="0" w:space="0" w:color="auto"/>
      </w:divBdr>
    </w:div>
    <w:div w:id="1364869328">
      <w:bodyDiv w:val="1"/>
      <w:marLeft w:val="0"/>
      <w:marRight w:val="0"/>
      <w:marTop w:val="0"/>
      <w:marBottom w:val="0"/>
      <w:divBdr>
        <w:top w:val="none" w:sz="0" w:space="0" w:color="auto"/>
        <w:left w:val="none" w:sz="0" w:space="0" w:color="auto"/>
        <w:bottom w:val="none" w:sz="0" w:space="0" w:color="auto"/>
        <w:right w:val="none" w:sz="0" w:space="0" w:color="auto"/>
      </w:divBdr>
    </w:div>
    <w:div w:id="1368332919">
      <w:bodyDiv w:val="1"/>
      <w:marLeft w:val="0"/>
      <w:marRight w:val="0"/>
      <w:marTop w:val="0"/>
      <w:marBottom w:val="0"/>
      <w:divBdr>
        <w:top w:val="none" w:sz="0" w:space="0" w:color="auto"/>
        <w:left w:val="none" w:sz="0" w:space="0" w:color="auto"/>
        <w:bottom w:val="none" w:sz="0" w:space="0" w:color="auto"/>
        <w:right w:val="none" w:sz="0" w:space="0" w:color="auto"/>
      </w:divBdr>
    </w:div>
    <w:div w:id="1369144866">
      <w:bodyDiv w:val="1"/>
      <w:marLeft w:val="0"/>
      <w:marRight w:val="0"/>
      <w:marTop w:val="0"/>
      <w:marBottom w:val="0"/>
      <w:divBdr>
        <w:top w:val="none" w:sz="0" w:space="0" w:color="auto"/>
        <w:left w:val="none" w:sz="0" w:space="0" w:color="auto"/>
        <w:bottom w:val="none" w:sz="0" w:space="0" w:color="auto"/>
        <w:right w:val="none" w:sz="0" w:space="0" w:color="auto"/>
      </w:divBdr>
    </w:div>
    <w:div w:id="1377587640">
      <w:bodyDiv w:val="1"/>
      <w:marLeft w:val="0"/>
      <w:marRight w:val="0"/>
      <w:marTop w:val="0"/>
      <w:marBottom w:val="0"/>
      <w:divBdr>
        <w:top w:val="none" w:sz="0" w:space="0" w:color="auto"/>
        <w:left w:val="none" w:sz="0" w:space="0" w:color="auto"/>
        <w:bottom w:val="none" w:sz="0" w:space="0" w:color="auto"/>
        <w:right w:val="none" w:sz="0" w:space="0" w:color="auto"/>
      </w:divBdr>
    </w:div>
    <w:div w:id="1379012155">
      <w:bodyDiv w:val="1"/>
      <w:marLeft w:val="0"/>
      <w:marRight w:val="0"/>
      <w:marTop w:val="0"/>
      <w:marBottom w:val="0"/>
      <w:divBdr>
        <w:top w:val="none" w:sz="0" w:space="0" w:color="auto"/>
        <w:left w:val="none" w:sz="0" w:space="0" w:color="auto"/>
        <w:bottom w:val="none" w:sz="0" w:space="0" w:color="auto"/>
        <w:right w:val="none" w:sz="0" w:space="0" w:color="auto"/>
      </w:divBdr>
    </w:div>
    <w:div w:id="1382245269">
      <w:bodyDiv w:val="1"/>
      <w:marLeft w:val="0"/>
      <w:marRight w:val="0"/>
      <w:marTop w:val="0"/>
      <w:marBottom w:val="0"/>
      <w:divBdr>
        <w:top w:val="none" w:sz="0" w:space="0" w:color="auto"/>
        <w:left w:val="none" w:sz="0" w:space="0" w:color="auto"/>
        <w:bottom w:val="none" w:sz="0" w:space="0" w:color="auto"/>
        <w:right w:val="none" w:sz="0" w:space="0" w:color="auto"/>
      </w:divBdr>
    </w:div>
    <w:div w:id="1386492080">
      <w:bodyDiv w:val="1"/>
      <w:marLeft w:val="0"/>
      <w:marRight w:val="0"/>
      <w:marTop w:val="0"/>
      <w:marBottom w:val="0"/>
      <w:divBdr>
        <w:top w:val="none" w:sz="0" w:space="0" w:color="auto"/>
        <w:left w:val="none" w:sz="0" w:space="0" w:color="auto"/>
        <w:bottom w:val="none" w:sz="0" w:space="0" w:color="auto"/>
        <w:right w:val="none" w:sz="0" w:space="0" w:color="auto"/>
      </w:divBdr>
    </w:div>
    <w:div w:id="1388605900">
      <w:bodyDiv w:val="1"/>
      <w:marLeft w:val="0"/>
      <w:marRight w:val="0"/>
      <w:marTop w:val="0"/>
      <w:marBottom w:val="0"/>
      <w:divBdr>
        <w:top w:val="none" w:sz="0" w:space="0" w:color="auto"/>
        <w:left w:val="none" w:sz="0" w:space="0" w:color="auto"/>
        <w:bottom w:val="none" w:sz="0" w:space="0" w:color="auto"/>
        <w:right w:val="none" w:sz="0" w:space="0" w:color="auto"/>
      </w:divBdr>
    </w:div>
    <w:div w:id="1390957724">
      <w:bodyDiv w:val="1"/>
      <w:marLeft w:val="0"/>
      <w:marRight w:val="0"/>
      <w:marTop w:val="0"/>
      <w:marBottom w:val="0"/>
      <w:divBdr>
        <w:top w:val="none" w:sz="0" w:space="0" w:color="auto"/>
        <w:left w:val="none" w:sz="0" w:space="0" w:color="auto"/>
        <w:bottom w:val="none" w:sz="0" w:space="0" w:color="auto"/>
        <w:right w:val="none" w:sz="0" w:space="0" w:color="auto"/>
      </w:divBdr>
    </w:div>
    <w:div w:id="1393504970">
      <w:bodyDiv w:val="1"/>
      <w:marLeft w:val="0"/>
      <w:marRight w:val="0"/>
      <w:marTop w:val="0"/>
      <w:marBottom w:val="0"/>
      <w:divBdr>
        <w:top w:val="none" w:sz="0" w:space="0" w:color="auto"/>
        <w:left w:val="none" w:sz="0" w:space="0" w:color="auto"/>
        <w:bottom w:val="none" w:sz="0" w:space="0" w:color="auto"/>
        <w:right w:val="none" w:sz="0" w:space="0" w:color="auto"/>
      </w:divBdr>
    </w:div>
    <w:div w:id="1396119915">
      <w:bodyDiv w:val="1"/>
      <w:marLeft w:val="0"/>
      <w:marRight w:val="0"/>
      <w:marTop w:val="0"/>
      <w:marBottom w:val="0"/>
      <w:divBdr>
        <w:top w:val="none" w:sz="0" w:space="0" w:color="auto"/>
        <w:left w:val="none" w:sz="0" w:space="0" w:color="auto"/>
        <w:bottom w:val="none" w:sz="0" w:space="0" w:color="auto"/>
        <w:right w:val="none" w:sz="0" w:space="0" w:color="auto"/>
      </w:divBdr>
    </w:div>
    <w:div w:id="1396198196">
      <w:bodyDiv w:val="1"/>
      <w:marLeft w:val="0"/>
      <w:marRight w:val="0"/>
      <w:marTop w:val="0"/>
      <w:marBottom w:val="0"/>
      <w:divBdr>
        <w:top w:val="none" w:sz="0" w:space="0" w:color="auto"/>
        <w:left w:val="none" w:sz="0" w:space="0" w:color="auto"/>
        <w:bottom w:val="none" w:sz="0" w:space="0" w:color="auto"/>
        <w:right w:val="none" w:sz="0" w:space="0" w:color="auto"/>
      </w:divBdr>
    </w:div>
    <w:div w:id="1412385526">
      <w:bodyDiv w:val="1"/>
      <w:marLeft w:val="0"/>
      <w:marRight w:val="0"/>
      <w:marTop w:val="0"/>
      <w:marBottom w:val="0"/>
      <w:divBdr>
        <w:top w:val="none" w:sz="0" w:space="0" w:color="auto"/>
        <w:left w:val="none" w:sz="0" w:space="0" w:color="auto"/>
        <w:bottom w:val="none" w:sz="0" w:space="0" w:color="auto"/>
        <w:right w:val="none" w:sz="0" w:space="0" w:color="auto"/>
      </w:divBdr>
    </w:div>
    <w:div w:id="1414356861">
      <w:bodyDiv w:val="1"/>
      <w:marLeft w:val="0"/>
      <w:marRight w:val="0"/>
      <w:marTop w:val="0"/>
      <w:marBottom w:val="0"/>
      <w:divBdr>
        <w:top w:val="none" w:sz="0" w:space="0" w:color="auto"/>
        <w:left w:val="none" w:sz="0" w:space="0" w:color="auto"/>
        <w:bottom w:val="none" w:sz="0" w:space="0" w:color="auto"/>
        <w:right w:val="none" w:sz="0" w:space="0" w:color="auto"/>
      </w:divBdr>
    </w:div>
    <w:div w:id="1415660223">
      <w:bodyDiv w:val="1"/>
      <w:marLeft w:val="0"/>
      <w:marRight w:val="0"/>
      <w:marTop w:val="0"/>
      <w:marBottom w:val="0"/>
      <w:divBdr>
        <w:top w:val="none" w:sz="0" w:space="0" w:color="auto"/>
        <w:left w:val="none" w:sz="0" w:space="0" w:color="auto"/>
        <w:bottom w:val="none" w:sz="0" w:space="0" w:color="auto"/>
        <w:right w:val="none" w:sz="0" w:space="0" w:color="auto"/>
      </w:divBdr>
    </w:div>
    <w:div w:id="1417439196">
      <w:bodyDiv w:val="1"/>
      <w:marLeft w:val="0"/>
      <w:marRight w:val="0"/>
      <w:marTop w:val="0"/>
      <w:marBottom w:val="0"/>
      <w:divBdr>
        <w:top w:val="none" w:sz="0" w:space="0" w:color="auto"/>
        <w:left w:val="none" w:sz="0" w:space="0" w:color="auto"/>
        <w:bottom w:val="none" w:sz="0" w:space="0" w:color="auto"/>
        <w:right w:val="none" w:sz="0" w:space="0" w:color="auto"/>
      </w:divBdr>
    </w:div>
    <w:div w:id="1420103352">
      <w:bodyDiv w:val="1"/>
      <w:marLeft w:val="0"/>
      <w:marRight w:val="0"/>
      <w:marTop w:val="0"/>
      <w:marBottom w:val="0"/>
      <w:divBdr>
        <w:top w:val="none" w:sz="0" w:space="0" w:color="auto"/>
        <w:left w:val="none" w:sz="0" w:space="0" w:color="auto"/>
        <w:bottom w:val="none" w:sz="0" w:space="0" w:color="auto"/>
        <w:right w:val="none" w:sz="0" w:space="0" w:color="auto"/>
      </w:divBdr>
    </w:div>
    <w:div w:id="1438519617">
      <w:bodyDiv w:val="1"/>
      <w:marLeft w:val="0"/>
      <w:marRight w:val="0"/>
      <w:marTop w:val="0"/>
      <w:marBottom w:val="0"/>
      <w:divBdr>
        <w:top w:val="none" w:sz="0" w:space="0" w:color="auto"/>
        <w:left w:val="none" w:sz="0" w:space="0" w:color="auto"/>
        <w:bottom w:val="none" w:sz="0" w:space="0" w:color="auto"/>
        <w:right w:val="none" w:sz="0" w:space="0" w:color="auto"/>
      </w:divBdr>
    </w:div>
    <w:div w:id="1438796664">
      <w:bodyDiv w:val="1"/>
      <w:marLeft w:val="0"/>
      <w:marRight w:val="0"/>
      <w:marTop w:val="0"/>
      <w:marBottom w:val="0"/>
      <w:divBdr>
        <w:top w:val="none" w:sz="0" w:space="0" w:color="auto"/>
        <w:left w:val="none" w:sz="0" w:space="0" w:color="auto"/>
        <w:bottom w:val="none" w:sz="0" w:space="0" w:color="auto"/>
        <w:right w:val="none" w:sz="0" w:space="0" w:color="auto"/>
      </w:divBdr>
    </w:div>
    <w:div w:id="1440224391">
      <w:bodyDiv w:val="1"/>
      <w:marLeft w:val="0"/>
      <w:marRight w:val="0"/>
      <w:marTop w:val="0"/>
      <w:marBottom w:val="0"/>
      <w:divBdr>
        <w:top w:val="none" w:sz="0" w:space="0" w:color="auto"/>
        <w:left w:val="none" w:sz="0" w:space="0" w:color="auto"/>
        <w:bottom w:val="none" w:sz="0" w:space="0" w:color="auto"/>
        <w:right w:val="none" w:sz="0" w:space="0" w:color="auto"/>
      </w:divBdr>
    </w:div>
    <w:div w:id="1448770826">
      <w:bodyDiv w:val="1"/>
      <w:marLeft w:val="0"/>
      <w:marRight w:val="0"/>
      <w:marTop w:val="0"/>
      <w:marBottom w:val="0"/>
      <w:divBdr>
        <w:top w:val="none" w:sz="0" w:space="0" w:color="auto"/>
        <w:left w:val="none" w:sz="0" w:space="0" w:color="auto"/>
        <w:bottom w:val="none" w:sz="0" w:space="0" w:color="auto"/>
        <w:right w:val="none" w:sz="0" w:space="0" w:color="auto"/>
      </w:divBdr>
    </w:div>
    <w:div w:id="1452435214">
      <w:bodyDiv w:val="1"/>
      <w:marLeft w:val="0"/>
      <w:marRight w:val="0"/>
      <w:marTop w:val="0"/>
      <w:marBottom w:val="0"/>
      <w:divBdr>
        <w:top w:val="none" w:sz="0" w:space="0" w:color="auto"/>
        <w:left w:val="none" w:sz="0" w:space="0" w:color="auto"/>
        <w:bottom w:val="none" w:sz="0" w:space="0" w:color="auto"/>
        <w:right w:val="none" w:sz="0" w:space="0" w:color="auto"/>
      </w:divBdr>
    </w:div>
    <w:div w:id="1458183675">
      <w:bodyDiv w:val="1"/>
      <w:marLeft w:val="0"/>
      <w:marRight w:val="0"/>
      <w:marTop w:val="0"/>
      <w:marBottom w:val="0"/>
      <w:divBdr>
        <w:top w:val="none" w:sz="0" w:space="0" w:color="auto"/>
        <w:left w:val="none" w:sz="0" w:space="0" w:color="auto"/>
        <w:bottom w:val="none" w:sz="0" w:space="0" w:color="auto"/>
        <w:right w:val="none" w:sz="0" w:space="0" w:color="auto"/>
      </w:divBdr>
    </w:div>
    <w:div w:id="1463577117">
      <w:bodyDiv w:val="1"/>
      <w:marLeft w:val="0"/>
      <w:marRight w:val="0"/>
      <w:marTop w:val="0"/>
      <w:marBottom w:val="0"/>
      <w:divBdr>
        <w:top w:val="none" w:sz="0" w:space="0" w:color="auto"/>
        <w:left w:val="none" w:sz="0" w:space="0" w:color="auto"/>
        <w:bottom w:val="none" w:sz="0" w:space="0" w:color="auto"/>
        <w:right w:val="none" w:sz="0" w:space="0" w:color="auto"/>
      </w:divBdr>
    </w:div>
    <w:div w:id="1465544985">
      <w:bodyDiv w:val="1"/>
      <w:marLeft w:val="0"/>
      <w:marRight w:val="0"/>
      <w:marTop w:val="0"/>
      <w:marBottom w:val="0"/>
      <w:divBdr>
        <w:top w:val="none" w:sz="0" w:space="0" w:color="auto"/>
        <w:left w:val="none" w:sz="0" w:space="0" w:color="auto"/>
        <w:bottom w:val="none" w:sz="0" w:space="0" w:color="auto"/>
        <w:right w:val="none" w:sz="0" w:space="0" w:color="auto"/>
      </w:divBdr>
    </w:div>
    <w:div w:id="1468624850">
      <w:bodyDiv w:val="1"/>
      <w:marLeft w:val="0"/>
      <w:marRight w:val="0"/>
      <w:marTop w:val="0"/>
      <w:marBottom w:val="0"/>
      <w:divBdr>
        <w:top w:val="none" w:sz="0" w:space="0" w:color="auto"/>
        <w:left w:val="none" w:sz="0" w:space="0" w:color="auto"/>
        <w:bottom w:val="none" w:sz="0" w:space="0" w:color="auto"/>
        <w:right w:val="none" w:sz="0" w:space="0" w:color="auto"/>
      </w:divBdr>
    </w:div>
    <w:div w:id="1471480547">
      <w:bodyDiv w:val="1"/>
      <w:marLeft w:val="0"/>
      <w:marRight w:val="0"/>
      <w:marTop w:val="0"/>
      <w:marBottom w:val="0"/>
      <w:divBdr>
        <w:top w:val="none" w:sz="0" w:space="0" w:color="auto"/>
        <w:left w:val="none" w:sz="0" w:space="0" w:color="auto"/>
        <w:bottom w:val="none" w:sz="0" w:space="0" w:color="auto"/>
        <w:right w:val="none" w:sz="0" w:space="0" w:color="auto"/>
      </w:divBdr>
    </w:div>
    <w:div w:id="1473059734">
      <w:bodyDiv w:val="1"/>
      <w:marLeft w:val="0"/>
      <w:marRight w:val="0"/>
      <w:marTop w:val="0"/>
      <w:marBottom w:val="0"/>
      <w:divBdr>
        <w:top w:val="none" w:sz="0" w:space="0" w:color="auto"/>
        <w:left w:val="none" w:sz="0" w:space="0" w:color="auto"/>
        <w:bottom w:val="none" w:sz="0" w:space="0" w:color="auto"/>
        <w:right w:val="none" w:sz="0" w:space="0" w:color="auto"/>
      </w:divBdr>
    </w:div>
    <w:div w:id="1474374619">
      <w:bodyDiv w:val="1"/>
      <w:marLeft w:val="0"/>
      <w:marRight w:val="0"/>
      <w:marTop w:val="0"/>
      <w:marBottom w:val="0"/>
      <w:divBdr>
        <w:top w:val="none" w:sz="0" w:space="0" w:color="auto"/>
        <w:left w:val="none" w:sz="0" w:space="0" w:color="auto"/>
        <w:bottom w:val="none" w:sz="0" w:space="0" w:color="auto"/>
        <w:right w:val="none" w:sz="0" w:space="0" w:color="auto"/>
      </w:divBdr>
    </w:div>
    <w:div w:id="1474831583">
      <w:bodyDiv w:val="1"/>
      <w:marLeft w:val="0"/>
      <w:marRight w:val="0"/>
      <w:marTop w:val="0"/>
      <w:marBottom w:val="0"/>
      <w:divBdr>
        <w:top w:val="none" w:sz="0" w:space="0" w:color="auto"/>
        <w:left w:val="none" w:sz="0" w:space="0" w:color="auto"/>
        <w:bottom w:val="none" w:sz="0" w:space="0" w:color="auto"/>
        <w:right w:val="none" w:sz="0" w:space="0" w:color="auto"/>
      </w:divBdr>
    </w:div>
    <w:div w:id="1475367726">
      <w:bodyDiv w:val="1"/>
      <w:marLeft w:val="0"/>
      <w:marRight w:val="0"/>
      <w:marTop w:val="0"/>
      <w:marBottom w:val="0"/>
      <w:divBdr>
        <w:top w:val="none" w:sz="0" w:space="0" w:color="auto"/>
        <w:left w:val="none" w:sz="0" w:space="0" w:color="auto"/>
        <w:bottom w:val="none" w:sz="0" w:space="0" w:color="auto"/>
        <w:right w:val="none" w:sz="0" w:space="0" w:color="auto"/>
      </w:divBdr>
    </w:div>
    <w:div w:id="1482649344">
      <w:bodyDiv w:val="1"/>
      <w:marLeft w:val="0"/>
      <w:marRight w:val="0"/>
      <w:marTop w:val="0"/>
      <w:marBottom w:val="0"/>
      <w:divBdr>
        <w:top w:val="none" w:sz="0" w:space="0" w:color="auto"/>
        <w:left w:val="none" w:sz="0" w:space="0" w:color="auto"/>
        <w:bottom w:val="none" w:sz="0" w:space="0" w:color="auto"/>
        <w:right w:val="none" w:sz="0" w:space="0" w:color="auto"/>
      </w:divBdr>
    </w:div>
    <w:div w:id="1484616914">
      <w:bodyDiv w:val="1"/>
      <w:marLeft w:val="0"/>
      <w:marRight w:val="0"/>
      <w:marTop w:val="0"/>
      <w:marBottom w:val="0"/>
      <w:divBdr>
        <w:top w:val="none" w:sz="0" w:space="0" w:color="auto"/>
        <w:left w:val="none" w:sz="0" w:space="0" w:color="auto"/>
        <w:bottom w:val="none" w:sz="0" w:space="0" w:color="auto"/>
        <w:right w:val="none" w:sz="0" w:space="0" w:color="auto"/>
      </w:divBdr>
    </w:div>
    <w:div w:id="1488521401">
      <w:bodyDiv w:val="1"/>
      <w:marLeft w:val="0"/>
      <w:marRight w:val="0"/>
      <w:marTop w:val="0"/>
      <w:marBottom w:val="0"/>
      <w:divBdr>
        <w:top w:val="none" w:sz="0" w:space="0" w:color="auto"/>
        <w:left w:val="none" w:sz="0" w:space="0" w:color="auto"/>
        <w:bottom w:val="none" w:sz="0" w:space="0" w:color="auto"/>
        <w:right w:val="none" w:sz="0" w:space="0" w:color="auto"/>
      </w:divBdr>
    </w:div>
    <w:div w:id="1496604629">
      <w:bodyDiv w:val="1"/>
      <w:marLeft w:val="0"/>
      <w:marRight w:val="0"/>
      <w:marTop w:val="0"/>
      <w:marBottom w:val="0"/>
      <w:divBdr>
        <w:top w:val="none" w:sz="0" w:space="0" w:color="auto"/>
        <w:left w:val="none" w:sz="0" w:space="0" w:color="auto"/>
        <w:bottom w:val="none" w:sz="0" w:space="0" w:color="auto"/>
        <w:right w:val="none" w:sz="0" w:space="0" w:color="auto"/>
      </w:divBdr>
    </w:div>
    <w:div w:id="1498375948">
      <w:bodyDiv w:val="1"/>
      <w:marLeft w:val="0"/>
      <w:marRight w:val="0"/>
      <w:marTop w:val="0"/>
      <w:marBottom w:val="0"/>
      <w:divBdr>
        <w:top w:val="none" w:sz="0" w:space="0" w:color="auto"/>
        <w:left w:val="none" w:sz="0" w:space="0" w:color="auto"/>
        <w:bottom w:val="none" w:sz="0" w:space="0" w:color="auto"/>
        <w:right w:val="none" w:sz="0" w:space="0" w:color="auto"/>
      </w:divBdr>
    </w:div>
    <w:div w:id="1500080598">
      <w:bodyDiv w:val="1"/>
      <w:marLeft w:val="0"/>
      <w:marRight w:val="0"/>
      <w:marTop w:val="0"/>
      <w:marBottom w:val="0"/>
      <w:divBdr>
        <w:top w:val="none" w:sz="0" w:space="0" w:color="auto"/>
        <w:left w:val="none" w:sz="0" w:space="0" w:color="auto"/>
        <w:bottom w:val="none" w:sz="0" w:space="0" w:color="auto"/>
        <w:right w:val="none" w:sz="0" w:space="0" w:color="auto"/>
      </w:divBdr>
    </w:div>
    <w:div w:id="1500652693">
      <w:bodyDiv w:val="1"/>
      <w:marLeft w:val="0"/>
      <w:marRight w:val="0"/>
      <w:marTop w:val="0"/>
      <w:marBottom w:val="0"/>
      <w:divBdr>
        <w:top w:val="none" w:sz="0" w:space="0" w:color="auto"/>
        <w:left w:val="none" w:sz="0" w:space="0" w:color="auto"/>
        <w:bottom w:val="none" w:sz="0" w:space="0" w:color="auto"/>
        <w:right w:val="none" w:sz="0" w:space="0" w:color="auto"/>
      </w:divBdr>
    </w:div>
    <w:div w:id="1513258892">
      <w:bodyDiv w:val="1"/>
      <w:marLeft w:val="0"/>
      <w:marRight w:val="0"/>
      <w:marTop w:val="0"/>
      <w:marBottom w:val="0"/>
      <w:divBdr>
        <w:top w:val="none" w:sz="0" w:space="0" w:color="auto"/>
        <w:left w:val="none" w:sz="0" w:space="0" w:color="auto"/>
        <w:bottom w:val="none" w:sz="0" w:space="0" w:color="auto"/>
        <w:right w:val="none" w:sz="0" w:space="0" w:color="auto"/>
      </w:divBdr>
    </w:div>
    <w:div w:id="1513644404">
      <w:bodyDiv w:val="1"/>
      <w:marLeft w:val="0"/>
      <w:marRight w:val="0"/>
      <w:marTop w:val="0"/>
      <w:marBottom w:val="0"/>
      <w:divBdr>
        <w:top w:val="none" w:sz="0" w:space="0" w:color="auto"/>
        <w:left w:val="none" w:sz="0" w:space="0" w:color="auto"/>
        <w:bottom w:val="none" w:sz="0" w:space="0" w:color="auto"/>
        <w:right w:val="none" w:sz="0" w:space="0" w:color="auto"/>
      </w:divBdr>
    </w:div>
    <w:div w:id="1516768823">
      <w:bodyDiv w:val="1"/>
      <w:marLeft w:val="0"/>
      <w:marRight w:val="0"/>
      <w:marTop w:val="0"/>
      <w:marBottom w:val="0"/>
      <w:divBdr>
        <w:top w:val="none" w:sz="0" w:space="0" w:color="auto"/>
        <w:left w:val="none" w:sz="0" w:space="0" w:color="auto"/>
        <w:bottom w:val="none" w:sz="0" w:space="0" w:color="auto"/>
        <w:right w:val="none" w:sz="0" w:space="0" w:color="auto"/>
      </w:divBdr>
    </w:div>
    <w:div w:id="1520464058">
      <w:bodyDiv w:val="1"/>
      <w:marLeft w:val="0"/>
      <w:marRight w:val="0"/>
      <w:marTop w:val="0"/>
      <w:marBottom w:val="0"/>
      <w:divBdr>
        <w:top w:val="none" w:sz="0" w:space="0" w:color="auto"/>
        <w:left w:val="none" w:sz="0" w:space="0" w:color="auto"/>
        <w:bottom w:val="none" w:sz="0" w:space="0" w:color="auto"/>
        <w:right w:val="none" w:sz="0" w:space="0" w:color="auto"/>
      </w:divBdr>
    </w:div>
    <w:div w:id="1523930765">
      <w:bodyDiv w:val="1"/>
      <w:marLeft w:val="0"/>
      <w:marRight w:val="0"/>
      <w:marTop w:val="0"/>
      <w:marBottom w:val="0"/>
      <w:divBdr>
        <w:top w:val="none" w:sz="0" w:space="0" w:color="auto"/>
        <w:left w:val="none" w:sz="0" w:space="0" w:color="auto"/>
        <w:bottom w:val="none" w:sz="0" w:space="0" w:color="auto"/>
        <w:right w:val="none" w:sz="0" w:space="0" w:color="auto"/>
      </w:divBdr>
    </w:div>
    <w:div w:id="1526864284">
      <w:bodyDiv w:val="1"/>
      <w:marLeft w:val="0"/>
      <w:marRight w:val="0"/>
      <w:marTop w:val="0"/>
      <w:marBottom w:val="0"/>
      <w:divBdr>
        <w:top w:val="none" w:sz="0" w:space="0" w:color="auto"/>
        <w:left w:val="none" w:sz="0" w:space="0" w:color="auto"/>
        <w:bottom w:val="none" w:sz="0" w:space="0" w:color="auto"/>
        <w:right w:val="none" w:sz="0" w:space="0" w:color="auto"/>
      </w:divBdr>
    </w:div>
    <w:div w:id="1528367295">
      <w:bodyDiv w:val="1"/>
      <w:marLeft w:val="0"/>
      <w:marRight w:val="0"/>
      <w:marTop w:val="0"/>
      <w:marBottom w:val="0"/>
      <w:divBdr>
        <w:top w:val="none" w:sz="0" w:space="0" w:color="auto"/>
        <w:left w:val="none" w:sz="0" w:space="0" w:color="auto"/>
        <w:bottom w:val="none" w:sz="0" w:space="0" w:color="auto"/>
        <w:right w:val="none" w:sz="0" w:space="0" w:color="auto"/>
      </w:divBdr>
    </w:div>
    <w:div w:id="1528566847">
      <w:bodyDiv w:val="1"/>
      <w:marLeft w:val="0"/>
      <w:marRight w:val="0"/>
      <w:marTop w:val="0"/>
      <w:marBottom w:val="0"/>
      <w:divBdr>
        <w:top w:val="none" w:sz="0" w:space="0" w:color="auto"/>
        <w:left w:val="none" w:sz="0" w:space="0" w:color="auto"/>
        <w:bottom w:val="none" w:sz="0" w:space="0" w:color="auto"/>
        <w:right w:val="none" w:sz="0" w:space="0" w:color="auto"/>
      </w:divBdr>
    </w:div>
    <w:div w:id="1529756031">
      <w:bodyDiv w:val="1"/>
      <w:marLeft w:val="0"/>
      <w:marRight w:val="0"/>
      <w:marTop w:val="0"/>
      <w:marBottom w:val="0"/>
      <w:divBdr>
        <w:top w:val="none" w:sz="0" w:space="0" w:color="auto"/>
        <w:left w:val="none" w:sz="0" w:space="0" w:color="auto"/>
        <w:bottom w:val="none" w:sz="0" w:space="0" w:color="auto"/>
        <w:right w:val="none" w:sz="0" w:space="0" w:color="auto"/>
      </w:divBdr>
    </w:div>
    <w:div w:id="1534079408">
      <w:bodyDiv w:val="1"/>
      <w:marLeft w:val="0"/>
      <w:marRight w:val="0"/>
      <w:marTop w:val="0"/>
      <w:marBottom w:val="0"/>
      <w:divBdr>
        <w:top w:val="none" w:sz="0" w:space="0" w:color="auto"/>
        <w:left w:val="none" w:sz="0" w:space="0" w:color="auto"/>
        <w:bottom w:val="none" w:sz="0" w:space="0" w:color="auto"/>
        <w:right w:val="none" w:sz="0" w:space="0" w:color="auto"/>
      </w:divBdr>
    </w:div>
    <w:div w:id="1535193748">
      <w:bodyDiv w:val="1"/>
      <w:marLeft w:val="0"/>
      <w:marRight w:val="0"/>
      <w:marTop w:val="0"/>
      <w:marBottom w:val="0"/>
      <w:divBdr>
        <w:top w:val="none" w:sz="0" w:space="0" w:color="auto"/>
        <w:left w:val="none" w:sz="0" w:space="0" w:color="auto"/>
        <w:bottom w:val="none" w:sz="0" w:space="0" w:color="auto"/>
        <w:right w:val="none" w:sz="0" w:space="0" w:color="auto"/>
      </w:divBdr>
    </w:div>
    <w:div w:id="1538657986">
      <w:bodyDiv w:val="1"/>
      <w:marLeft w:val="0"/>
      <w:marRight w:val="0"/>
      <w:marTop w:val="0"/>
      <w:marBottom w:val="0"/>
      <w:divBdr>
        <w:top w:val="none" w:sz="0" w:space="0" w:color="auto"/>
        <w:left w:val="none" w:sz="0" w:space="0" w:color="auto"/>
        <w:bottom w:val="none" w:sz="0" w:space="0" w:color="auto"/>
        <w:right w:val="none" w:sz="0" w:space="0" w:color="auto"/>
      </w:divBdr>
    </w:div>
    <w:div w:id="1541211184">
      <w:bodyDiv w:val="1"/>
      <w:marLeft w:val="0"/>
      <w:marRight w:val="0"/>
      <w:marTop w:val="0"/>
      <w:marBottom w:val="0"/>
      <w:divBdr>
        <w:top w:val="none" w:sz="0" w:space="0" w:color="auto"/>
        <w:left w:val="none" w:sz="0" w:space="0" w:color="auto"/>
        <w:bottom w:val="none" w:sz="0" w:space="0" w:color="auto"/>
        <w:right w:val="none" w:sz="0" w:space="0" w:color="auto"/>
      </w:divBdr>
    </w:div>
    <w:div w:id="1542857599">
      <w:bodyDiv w:val="1"/>
      <w:marLeft w:val="0"/>
      <w:marRight w:val="0"/>
      <w:marTop w:val="0"/>
      <w:marBottom w:val="0"/>
      <w:divBdr>
        <w:top w:val="none" w:sz="0" w:space="0" w:color="auto"/>
        <w:left w:val="none" w:sz="0" w:space="0" w:color="auto"/>
        <w:bottom w:val="none" w:sz="0" w:space="0" w:color="auto"/>
        <w:right w:val="none" w:sz="0" w:space="0" w:color="auto"/>
      </w:divBdr>
    </w:div>
    <w:div w:id="1543906412">
      <w:bodyDiv w:val="1"/>
      <w:marLeft w:val="0"/>
      <w:marRight w:val="0"/>
      <w:marTop w:val="0"/>
      <w:marBottom w:val="0"/>
      <w:divBdr>
        <w:top w:val="none" w:sz="0" w:space="0" w:color="auto"/>
        <w:left w:val="none" w:sz="0" w:space="0" w:color="auto"/>
        <w:bottom w:val="none" w:sz="0" w:space="0" w:color="auto"/>
        <w:right w:val="none" w:sz="0" w:space="0" w:color="auto"/>
      </w:divBdr>
    </w:div>
    <w:div w:id="1544908150">
      <w:bodyDiv w:val="1"/>
      <w:marLeft w:val="0"/>
      <w:marRight w:val="0"/>
      <w:marTop w:val="0"/>
      <w:marBottom w:val="0"/>
      <w:divBdr>
        <w:top w:val="none" w:sz="0" w:space="0" w:color="auto"/>
        <w:left w:val="none" w:sz="0" w:space="0" w:color="auto"/>
        <w:bottom w:val="none" w:sz="0" w:space="0" w:color="auto"/>
        <w:right w:val="none" w:sz="0" w:space="0" w:color="auto"/>
      </w:divBdr>
    </w:div>
    <w:div w:id="1545674916">
      <w:bodyDiv w:val="1"/>
      <w:marLeft w:val="0"/>
      <w:marRight w:val="0"/>
      <w:marTop w:val="0"/>
      <w:marBottom w:val="0"/>
      <w:divBdr>
        <w:top w:val="none" w:sz="0" w:space="0" w:color="auto"/>
        <w:left w:val="none" w:sz="0" w:space="0" w:color="auto"/>
        <w:bottom w:val="none" w:sz="0" w:space="0" w:color="auto"/>
        <w:right w:val="none" w:sz="0" w:space="0" w:color="auto"/>
      </w:divBdr>
    </w:div>
    <w:div w:id="1547988256">
      <w:bodyDiv w:val="1"/>
      <w:marLeft w:val="0"/>
      <w:marRight w:val="0"/>
      <w:marTop w:val="0"/>
      <w:marBottom w:val="0"/>
      <w:divBdr>
        <w:top w:val="none" w:sz="0" w:space="0" w:color="auto"/>
        <w:left w:val="none" w:sz="0" w:space="0" w:color="auto"/>
        <w:bottom w:val="none" w:sz="0" w:space="0" w:color="auto"/>
        <w:right w:val="none" w:sz="0" w:space="0" w:color="auto"/>
      </w:divBdr>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52613386">
      <w:bodyDiv w:val="1"/>
      <w:marLeft w:val="0"/>
      <w:marRight w:val="0"/>
      <w:marTop w:val="0"/>
      <w:marBottom w:val="0"/>
      <w:divBdr>
        <w:top w:val="none" w:sz="0" w:space="0" w:color="auto"/>
        <w:left w:val="none" w:sz="0" w:space="0" w:color="auto"/>
        <w:bottom w:val="none" w:sz="0" w:space="0" w:color="auto"/>
        <w:right w:val="none" w:sz="0" w:space="0" w:color="auto"/>
      </w:divBdr>
    </w:div>
    <w:div w:id="1558249523">
      <w:bodyDiv w:val="1"/>
      <w:marLeft w:val="0"/>
      <w:marRight w:val="0"/>
      <w:marTop w:val="0"/>
      <w:marBottom w:val="0"/>
      <w:divBdr>
        <w:top w:val="none" w:sz="0" w:space="0" w:color="auto"/>
        <w:left w:val="none" w:sz="0" w:space="0" w:color="auto"/>
        <w:bottom w:val="none" w:sz="0" w:space="0" w:color="auto"/>
        <w:right w:val="none" w:sz="0" w:space="0" w:color="auto"/>
      </w:divBdr>
    </w:div>
    <w:div w:id="1559899422">
      <w:bodyDiv w:val="1"/>
      <w:marLeft w:val="0"/>
      <w:marRight w:val="0"/>
      <w:marTop w:val="0"/>
      <w:marBottom w:val="0"/>
      <w:divBdr>
        <w:top w:val="none" w:sz="0" w:space="0" w:color="auto"/>
        <w:left w:val="none" w:sz="0" w:space="0" w:color="auto"/>
        <w:bottom w:val="none" w:sz="0" w:space="0" w:color="auto"/>
        <w:right w:val="none" w:sz="0" w:space="0" w:color="auto"/>
      </w:divBdr>
    </w:div>
    <w:div w:id="1560048797">
      <w:bodyDiv w:val="1"/>
      <w:marLeft w:val="0"/>
      <w:marRight w:val="0"/>
      <w:marTop w:val="0"/>
      <w:marBottom w:val="0"/>
      <w:divBdr>
        <w:top w:val="none" w:sz="0" w:space="0" w:color="auto"/>
        <w:left w:val="none" w:sz="0" w:space="0" w:color="auto"/>
        <w:bottom w:val="none" w:sz="0" w:space="0" w:color="auto"/>
        <w:right w:val="none" w:sz="0" w:space="0" w:color="auto"/>
      </w:divBdr>
    </w:div>
    <w:div w:id="1560359295">
      <w:bodyDiv w:val="1"/>
      <w:marLeft w:val="0"/>
      <w:marRight w:val="0"/>
      <w:marTop w:val="0"/>
      <w:marBottom w:val="0"/>
      <w:divBdr>
        <w:top w:val="none" w:sz="0" w:space="0" w:color="auto"/>
        <w:left w:val="none" w:sz="0" w:space="0" w:color="auto"/>
        <w:bottom w:val="none" w:sz="0" w:space="0" w:color="auto"/>
        <w:right w:val="none" w:sz="0" w:space="0" w:color="auto"/>
      </w:divBdr>
    </w:div>
    <w:div w:id="1561598590">
      <w:bodyDiv w:val="1"/>
      <w:marLeft w:val="0"/>
      <w:marRight w:val="0"/>
      <w:marTop w:val="0"/>
      <w:marBottom w:val="0"/>
      <w:divBdr>
        <w:top w:val="none" w:sz="0" w:space="0" w:color="auto"/>
        <w:left w:val="none" w:sz="0" w:space="0" w:color="auto"/>
        <w:bottom w:val="none" w:sz="0" w:space="0" w:color="auto"/>
        <w:right w:val="none" w:sz="0" w:space="0" w:color="auto"/>
      </w:divBdr>
    </w:div>
    <w:div w:id="1566181032">
      <w:bodyDiv w:val="1"/>
      <w:marLeft w:val="0"/>
      <w:marRight w:val="0"/>
      <w:marTop w:val="0"/>
      <w:marBottom w:val="0"/>
      <w:divBdr>
        <w:top w:val="none" w:sz="0" w:space="0" w:color="auto"/>
        <w:left w:val="none" w:sz="0" w:space="0" w:color="auto"/>
        <w:bottom w:val="none" w:sz="0" w:space="0" w:color="auto"/>
        <w:right w:val="none" w:sz="0" w:space="0" w:color="auto"/>
      </w:divBdr>
    </w:div>
    <w:div w:id="1568875259">
      <w:bodyDiv w:val="1"/>
      <w:marLeft w:val="0"/>
      <w:marRight w:val="0"/>
      <w:marTop w:val="0"/>
      <w:marBottom w:val="0"/>
      <w:divBdr>
        <w:top w:val="none" w:sz="0" w:space="0" w:color="auto"/>
        <w:left w:val="none" w:sz="0" w:space="0" w:color="auto"/>
        <w:bottom w:val="none" w:sz="0" w:space="0" w:color="auto"/>
        <w:right w:val="none" w:sz="0" w:space="0" w:color="auto"/>
      </w:divBdr>
    </w:div>
    <w:div w:id="1579708595">
      <w:bodyDiv w:val="1"/>
      <w:marLeft w:val="0"/>
      <w:marRight w:val="0"/>
      <w:marTop w:val="0"/>
      <w:marBottom w:val="0"/>
      <w:divBdr>
        <w:top w:val="none" w:sz="0" w:space="0" w:color="auto"/>
        <w:left w:val="none" w:sz="0" w:space="0" w:color="auto"/>
        <w:bottom w:val="none" w:sz="0" w:space="0" w:color="auto"/>
        <w:right w:val="none" w:sz="0" w:space="0" w:color="auto"/>
      </w:divBdr>
    </w:div>
    <w:div w:id="1582256773">
      <w:bodyDiv w:val="1"/>
      <w:marLeft w:val="0"/>
      <w:marRight w:val="0"/>
      <w:marTop w:val="0"/>
      <w:marBottom w:val="0"/>
      <w:divBdr>
        <w:top w:val="none" w:sz="0" w:space="0" w:color="auto"/>
        <w:left w:val="none" w:sz="0" w:space="0" w:color="auto"/>
        <w:bottom w:val="none" w:sz="0" w:space="0" w:color="auto"/>
        <w:right w:val="none" w:sz="0" w:space="0" w:color="auto"/>
      </w:divBdr>
    </w:div>
    <w:div w:id="1585647921">
      <w:bodyDiv w:val="1"/>
      <w:marLeft w:val="0"/>
      <w:marRight w:val="0"/>
      <w:marTop w:val="0"/>
      <w:marBottom w:val="0"/>
      <w:divBdr>
        <w:top w:val="none" w:sz="0" w:space="0" w:color="auto"/>
        <w:left w:val="none" w:sz="0" w:space="0" w:color="auto"/>
        <w:bottom w:val="none" w:sz="0" w:space="0" w:color="auto"/>
        <w:right w:val="none" w:sz="0" w:space="0" w:color="auto"/>
      </w:divBdr>
    </w:div>
    <w:div w:id="1590694355">
      <w:bodyDiv w:val="1"/>
      <w:marLeft w:val="0"/>
      <w:marRight w:val="0"/>
      <w:marTop w:val="0"/>
      <w:marBottom w:val="0"/>
      <w:divBdr>
        <w:top w:val="none" w:sz="0" w:space="0" w:color="auto"/>
        <w:left w:val="none" w:sz="0" w:space="0" w:color="auto"/>
        <w:bottom w:val="none" w:sz="0" w:space="0" w:color="auto"/>
        <w:right w:val="none" w:sz="0" w:space="0" w:color="auto"/>
      </w:divBdr>
    </w:div>
    <w:div w:id="1597012763">
      <w:bodyDiv w:val="1"/>
      <w:marLeft w:val="0"/>
      <w:marRight w:val="0"/>
      <w:marTop w:val="0"/>
      <w:marBottom w:val="0"/>
      <w:divBdr>
        <w:top w:val="none" w:sz="0" w:space="0" w:color="auto"/>
        <w:left w:val="none" w:sz="0" w:space="0" w:color="auto"/>
        <w:bottom w:val="none" w:sz="0" w:space="0" w:color="auto"/>
        <w:right w:val="none" w:sz="0" w:space="0" w:color="auto"/>
      </w:divBdr>
    </w:div>
    <w:div w:id="1602374060">
      <w:bodyDiv w:val="1"/>
      <w:marLeft w:val="0"/>
      <w:marRight w:val="0"/>
      <w:marTop w:val="0"/>
      <w:marBottom w:val="0"/>
      <w:divBdr>
        <w:top w:val="none" w:sz="0" w:space="0" w:color="auto"/>
        <w:left w:val="none" w:sz="0" w:space="0" w:color="auto"/>
        <w:bottom w:val="none" w:sz="0" w:space="0" w:color="auto"/>
        <w:right w:val="none" w:sz="0" w:space="0" w:color="auto"/>
      </w:divBdr>
    </w:div>
    <w:div w:id="1602881803">
      <w:bodyDiv w:val="1"/>
      <w:marLeft w:val="0"/>
      <w:marRight w:val="0"/>
      <w:marTop w:val="0"/>
      <w:marBottom w:val="0"/>
      <w:divBdr>
        <w:top w:val="none" w:sz="0" w:space="0" w:color="auto"/>
        <w:left w:val="none" w:sz="0" w:space="0" w:color="auto"/>
        <w:bottom w:val="none" w:sz="0" w:space="0" w:color="auto"/>
        <w:right w:val="none" w:sz="0" w:space="0" w:color="auto"/>
      </w:divBdr>
    </w:div>
    <w:div w:id="1602912077">
      <w:bodyDiv w:val="1"/>
      <w:marLeft w:val="0"/>
      <w:marRight w:val="0"/>
      <w:marTop w:val="0"/>
      <w:marBottom w:val="0"/>
      <w:divBdr>
        <w:top w:val="none" w:sz="0" w:space="0" w:color="auto"/>
        <w:left w:val="none" w:sz="0" w:space="0" w:color="auto"/>
        <w:bottom w:val="none" w:sz="0" w:space="0" w:color="auto"/>
        <w:right w:val="none" w:sz="0" w:space="0" w:color="auto"/>
      </w:divBdr>
    </w:div>
    <w:div w:id="1605575325">
      <w:bodyDiv w:val="1"/>
      <w:marLeft w:val="0"/>
      <w:marRight w:val="0"/>
      <w:marTop w:val="0"/>
      <w:marBottom w:val="0"/>
      <w:divBdr>
        <w:top w:val="none" w:sz="0" w:space="0" w:color="auto"/>
        <w:left w:val="none" w:sz="0" w:space="0" w:color="auto"/>
        <w:bottom w:val="none" w:sz="0" w:space="0" w:color="auto"/>
        <w:right w:val="none" w:sz="0" w:space="0" w:color="auto"/>
      </w:divBdr>
    </w:div>
    <w:div w:id="1611006174">
      <w:bodyDiv w:val="1"/>
      <w:marLeft w:val="0"/>
      <w:marRight w:val="0"/>
      <w:marTop w:val="0"/>
      <w:marBottom w:val="0"/>
      <w:divBdr>
        <w:top w:val="none" w:sz="0" w:space="0" w:color="auto"/>
        <w:left w:val="none" w:sz="0" w:space="0" w:color="auto"/>
        <w:bottom w:val="none" w:sz="0" w:space="0" w:color="auto"/>
        <w:right w:val="none" w:sz="0" w:space="0" w:color="auto"/>
      </w:divBdr>
    </w:div>
    <w:div w:id="1614436696">
      <w:bodyDiv w:val="1"/>
      <w:marLeft w:val="0"/>
      <w:marRight w:val="0"/>
      <w:marTop w:val="0"/>
      <w:marBottom w:val="0"/>
      <w:divBdr>
        <w:top w:val="none" w:sz="0" w:space="0" w:color="auto"/>
        <w:left w:val="none" w:sz="0" w:space="0" w:color="auto"/>
        <w:bottom w:val="none" w:sz="0" w:space="0" w:color="auto"/>
        <w:right w:val="none" w:sz="0" w:space="0" w:color="auto"/>
      </w:divBdr>
    </w:div>
    <w:div w:id="1622221402">
      <w:bodyDiv w:val="1"/>
      <w:marLeft w:val="0"/>
      <w:marRight w:val="0"/>
      <w:marTop w:val="0"/>
      <w:marBottom w:val="0"/>
      <w:divBdr>
        <w:top w:val="none" w:sz="0" w:space="0" w:color="auto"/>
        <w:left w:val="none" w:sz="0" w:space="0" w:color="auto"/>
        <w:bottom w:val="none" w:sz="0" w:space="0" w:color="auto"/>
        <w:right w:val="none" w:sz="0" w:space="0" w:color="auto"/>
      </w:divBdr>
    </w:div>
    <w:div w:id="1622303902">
      <w:bodyDiv w:val="1"/>
      <w:marLeft w:val="0"/>
      <w:marRight w:val="0"/>
      <w:marTop w:val="0"/>
      <w:marBottom w:val="0"/>
      <w:divBdr>
        <w:top w:val="none" w:sz="0" w:space="0" w:color="auto"/>
        <w:left w:val="none" w:sz="0" w:space="0" w:color="auto"/>
        <w:bottom w:val="none" w:sz="0" w:space="0" w:color="auto"/>
        <w:right w:val="none" w:sz="0" w:space="0" w:color="auto"/>
      </w:divBdr>
    </w:div>
    <w:div w:id="1625038639">
      <w:bodyDiv w:val="1"/>
      <w:marLeft w:val="0"/>
      <w:marRight w:val="0"/>
      <w:marTop w:val="0"/>
      <w:marBottom w:val="0"/>
      <w:divBdr>
        <w:top w:val="none" w:sz="0" w:space="0" w:color="auto"/>
        <w:left w:val="none" w:sz="0" w:space="0" w:color="auto"/>
        <w:bottom w:val="none" w:sz="0" w:space="0" w:color="auto"/>
        <w:right w:val="none" w:sz="0" w:space="0" w:color="auto"/>
      </w:divBdr>
    </w:div>
    <w:div w:id="1638607926">
      <w:bodyDiv w:val="1"/>
      <w:marLeft w:val="0"/>
      <w:marRight w:val="0"/>
      <w:marTop w:val="0"/>
      <w:marBottom w:val="0"/>
      <w:divBdr>
        <w:top w:val="none" w:sz="0" w:space="0" w:color="auto"/>
        <w:left w:val="none" w:sz="0" w:space="0" w:color="auto"/>
        <w:bottom w:val="none" w:sz="0" w:space="0" w:color="auto"/>
        <w:right w:val="none" w:sz="0" w:space="0" w:color="auto"/>
      </w:divBdr>
    </w:div>
    <w:div w:id="1645356431">
      <w:bodyDiv w:val="1"/>
      <w:marLeft w:val="0"/>
      <w:marRight w:val="0"/>
      <w:marTop w:val="0"/>
      <w:marBottom w:val="0"/>
      <w:divBdr>
        <w:top w:val="none" w:sz="0" w:space="0" w:color="auto"/>
        <w:left w:val="none" w:sz="0" w:space="0" w:color="auto"/>
        <w:bottom w:val="none" w:sz="0" w:space="0" w:color="auto"/>
        <w:right w:val="none" w:sz="0" w:space="0" w:color="auto"/>
      </w:divBdr>
    </w:div>
    <w:div w:id="1646474989">
      <w:bodyDiv w:val="1"/>
      <w:marLeft w:val="0"/>
      <w:marRight w:val="0"/>
      <w:marTop w:val="0"/>
      <w:marBottom w:val="0"/>
      <w:divBdr>
        <w:top w:val="none" w:sz="0" w:space="0" w:color="auto"/>
        <w:left w:val="none" w:sz="0" w:space="0" w:color="auto"/>
        <w:bottom w:val="none" w:sz="0" w:space="0" w:color="auto"/>
        <w:right w:val="none" w:sz="0" w:space="0" w:color="auto"/>
      </w:divBdr>
    </w:div>
    <w:div w:id="1648701956">
      <w:bodyDiv w:val="1"/>
      <w:marLeft w:val="0"/>
      <w:marRight w:val="0"/>
      <w:marTop w:val="0"/>
      <w:marBottom w:val="0"/>
      <w:divBdr>
        <w:top w:val="none" w:sz="0" w:space="0" w:color="auto"/>
        <w:left w:val="none" w:sz="0" w:space="0" w:color="auto"/>
        <w:bottom w:val="none" w:sz="0" w:space="0" w:color="auto"/>
        <w:right w:val="none" w:sz="0" w:space="0" w:color="auto"/>
      </w:divBdr>
    </w:div>
    <w:div w:id="1652828218">
      <w:bodyDiv w:val="1"/>
      <w:marLeft w:val="0"/>
      <w:marRight w:val="0"/>
      <w:marTop w:val="0"/>
      <w:marBottom w:val="0"/>
      <w:divBdr>
        <w:top w:val="none" w:sz="0" w:space="0" w:color="auto"/>
        <w:left w:val="none" w:sz="0" w:space="0" w:color="auto"/>
        <w:bottom w:val="none" w:sz="0" w:space="0" w:color="auto"/>
        <w:right w:val="none" w:sz="0" w:space="0" w:color="auto"/>
      </w:divBdr>
    </w:div>
    <w:div w:id="1655374250">
      <w:bodyDiv w:val="1"/>
      <w:marLeft w:val="0"/>
      <w:marRight w:val="0"/>
      <w:marTop w:val="0"/>
      <w:marBottom w:val="0"/>
      <w:divBdr>
        <w:top w:val="none" w:sz="0" w:space="0" w:color="auto"/>
        <w:left w:val="none" w:sz="0" w:space="0" w:color="auto"/>
        <w:bottom w:val="none" w:sz="0" w:space="0" w:color="auto"/>
        <w:right w:val="none" w:sz="0" w:space="0" w:color="auto"/>
      </w:divBdr>
    </w:div>
    <w:div w:id="1656255949">
      <w:bodyDiv w:val="1"/>
      <w:marLeft w:val="0"/>
      <w:marRight w:val="0"/>
      <w:marTop w:val="0"/>
      <w:marBottom w:val="0"/>
      <w:divBdr>
        <w:top w:val="none" w:sz="0" w:space="0" w:color="auto"/>
        <w:left w:val="none" w:sz="0" w:space="0" w:color="auto"/>
        <w:bottom w:val="none" w:sz="0" w:space="0" w:color="auto"/>
        <w:right w:val="none" w:sz="0" w:space="0" w:color="auto"/>
      </w:divBdr>
    </w:div>
    <w:div w:id="1657495650">
      <w:bodyDiv w:val="1"/>
      <w:marLeft w:val="0"/>
      <w:marRight w:val="0"/>
      <w:marTop w:val="0"/>
      <w:marBottom w:val="0"/>
      <w:divBdr>
        <w:top w:val="none" w:sz="0" w:space="0" w:color="auto"/>
        <w:left w:val="none" w:sz="0" w:space="0" w:color="auto"/>
        <w:bottom w:val="none" w:sz="0" w:space="0" w:color="auto"/>
        <w:right w:val="none" w:sz="0" w:space="0" w:color="auto"/>
      </w:divBdr>
    </w:div>
    <w:div w:id="1658340248">
      <w:bodyDiv w:val="1"/>
      <w:marLeft w:val="0"/>
      <w:marRight w:val="0"/>
      <w:marTop w:val="0"/>
      <w:marBottom w:val="0"/>
      <w:divBdr>
        <w:top w:val="none" w:sz="0" w:space="0" w:color="auto"/>
        <w:left w:val="none" w:sz="0" w:space="0" w:color="auto"/>
        <w:bottom w:val="none" w:sz="0" w:space="0" w:color="auto"/>
        <w:right w:val="none" w:sz="0" w:space="0" w:color="auto"/>
      </w:divBdr>
    </w:div>
    <w:div w:id="1667397274">
      <w:bodyDiv w:val="1"/>
      <w:marLeft w:val="0"/>
      <w:marRight w:val="0"/>
      <w:marTop w:val="0"/>
      <w:marBottom w:val="0"/>
      <w:divBdr>
        <w:top w:val="none" w:sz="0" w:space="0" w:color="auto"/>
        <w:left w:val="none" w:sz="0" w:space="0" w:color="auto"/>
        <w:bottom w:val="none" w:sz="0" w:space="0" w:color="auto"/>
        <w:right w:val="none" w:sz="0" w:space="0" w:color="auto"/>
      </w:divBdr>
    </w:div>
    <w:div w:id="1668167990">
      <w:bodyDiv w:val="1"/>
      <w:marLeft w:val="0"/>
      <w:marRight w:val="0"/>
      <w:marTop w:val="0"/>
      <w:marBottom w:val="0"/>
      <w:divBdr>
        <w:top w:val="none" w:sz="0" w:space="0" w:color="auto"/>
        <w:left w:val="none" w:sz="0" w:space="0" w:color="auto"/>
        <w:bottom w:val="none" w:sz="0" w:space="0" w:color="auto"/>
        <w:right w:val="none" w:sz="0" w:space="0" w:color="auto"/>
      </w:divBdr>
    </w:div>
    <w:div w:id="1671985854">
      <w:bodyDiv w:val="1"/>
      <w:marLeft w:val="0"/>
      <w:marRight w:val="0"/>
      <w:marTop w:val="0"/>
      <w:marBottom w:val="0"/>
      <w:divBdr>
        <w:top w:val="none" w:sz="0" w:space="0" w:color="auto"/>
        <w:left w:val="none" w:sz="0" w:space="0" w:color="auto"/>
        <w:bottom w:val="none" w:sz="0" w:space="0" w:color="auto"/>
        <w:right w:val="none" w:sz="0" w:space="0" w:color="auto"/>
      </w:divBdr>
    </w:div>
    <w:div w:id="1678191248">
      <w:bodyDiv w:val="1"/>
      <w:marLeft w:val="0"/>
      <w:marRight w:val="0"/>
      <w:marTop w:val="0"/>
      <w:marBottom w:val="0"/>
      <w:divBdr>
        <w:top w:val="none" w:sz="0" w:space="0" w:color="auto"/>
        <w:left w:val="none" w:sz="0" w:space="0" w:color="auto"/>
        <w:bottom w:val="none" w:sz="0" w:space="0" w:color="auto"/>
        <w:right w:val="none" w:sz="0" w:space="0" w:color="auto"/>
      </w:divBdr>
    </w:div>
    <w:div w:id="1678577978">
      <w:bodyDiv w:val="1"/>
      <w:marLeft w:val="0"/>
      <w:marRight w:val="0"/>
      <w:marTop w:val="0"/>
      <w:marBottom w:val="0"/>
      <w:divBdr>
        <w:top w:val="none" w:sz="0" w:space="0" w:color="auto"/>
        <w:left w:val="none" w:sz="0" w:space="0" w:color="auto"/>
        <w:bottom w:val="none" w:sz="0" w:space="0" w:color="auto"/>
        <w:right w:val="none" w:sz="0" w:space="0" w:color="auto"/>
      </w:divBdr>
    </w:div>
    <w:div w:id="1682590218">
      <w:bodyDiv w:val="1"/>
      <w:marLeft w:val="0"/>
      <w:marRight w:val="0"/>
      <w:marTop w:val="0"/>
      <w:marBottom w:val="0"/>
      <w:divBdr>
        <w:top w:val="none" w:sz="0" w:space="0" w:color="auto"/>
        <w:left w:val="none" w:sz="0" w:space="0" w:color="auto"/>
        <w:bottom w:val="none" w:sz="0" w:space="0" w:color="auto"/>
        <w:right w:val="none" w:sz="0" w:space="0" w:color="auto"/>
      </w:divBdr>
    </w:div>
    <w:div w:id="1695110689">
      <w:bodyDiv w:val="1"/>
      <w:marLeft w:val="0"/>
      <w:marRight w:val="0"/>
      <w:marTop w:val="0"/>
      <w:marBottom w:val="0"/>
      <w:divBdr>
        <w:top w:val="none" w:sz="0" w:space="0" w:color="auto"/>
        <w:left w:val="none" w:sz="0" w:space="0" w:color="auto"/>
        <w:bottom w:val="none" w:sz="0" w:space="0" w:color="auto"/>
        <w:right w:val="none" w:sz="0" w:space="0" w:color="auto"/>
      </w:divBdr>
    </w:div>
    <w:div w:id="1696809382">
      <w:bodyDiv w:val="1"/>
      <w:marLeft w:val="0"/>
      <w:marRight w:val="0"/>
      <w:marTop w:val="0"/>
      <w:marBottom w:val="0"/>
      <w:divBdr>
        <w:top w:val="none" w:sz="0" w:space="0" w:color="auto"/>
        <w:left w:val="none" w:sz="0" w:space="0" w:color="auto"/>
        <w:bottom w:val="none" w:sz="0" w:space="0" w:color="auto"/>
        <w:right w:val="none" w:sz="0" w:space="0" w:color="auto"/>
      </w:divBdr>
    </w:div>
    <w:div w:id="1700472158">
      <w:bodyDiv w:val="1"/>
      <w:marLeft w:val="0"/>
      <w:marRight w:val="0"/>
      <w:marTop w:val="0"/>
      <w:marBottom w:val="0"/>
      <w:divBdr>
        <w:top w:val="none" w:sz="0" w:space="0" w:color="auto"/>
        <w:left w:val="none" w:sz="0" w:space="0" w:color="auto"/>
        <w:bottom w:val="none" w:sz="0" w:space="0" w:color="auto"/>
        <w:right w:val="none" w:sz="0" w:space="0" w:color="auto"/>
      </w:divBdr>
    </w:div>
    <w:div w:id="1701121731">
      <w:bodyDiv w:val="1"/>
      <w:marLeft w:val="0"/>
      <w:marRight w:val="0"/>
      <w:marTop w:val="0"/>
      <w:marBottom w:val="0"/>
      <w:divBdr>
        <w:top w:val="none" w:sz="0" w:space="0" w:color="auto"/>
        <w:left w:val="none" w:sz="0" w:space="0" w:color="auto"/>
        <w:bottom w:val="none" w:sz="0" w:space="0" w:color="auto"/>
        <w:right w:val="none" w:sz="0" w:space="0" w:color="auto"/>
      </w:divBdr>
    </w:div>
    <w:div w:id="1701542766">
      <w:bodyDiv w:val="1"/>
      <w:marLeft w:val="0"/>
      <w:marRight w:val="0"/>
      <w:marTop w:val="0"/>
      <w:marBottom w:val="0"/>
      <w:divBdr>
        <w:top w:val="none" w:sz="0" w:space="0" w:color="auto"/>
        <w:left w:val="none" w:sz="0" w:space="0" w:color="auto"/>
        <w:bottom w:val="none" w:sz="0" w:space="0" w:color="auto"/>
        <w:right w:val="none" w:sz="0" w:space="0" w:color="auto"/>
      </w:divBdr>
    </w:div>
    <w:div w:id="1702320138">
      <w:bodyDiv w:val="1"/>
      <w:marLeft w:val="0"/>
      <w:marRight w:val="0"/>
      <w:marTop w:val="0"/>
      <w:marBottom w:val="0"/>
      <w:divBdr>
        <w:top w:val="none" w:sz="0" w:space="0" w:color="auto"/>
        <w:left w:val="none" w:sz="0" w:space="0" w:color="auto"/>
        <w:bottom w:val="none" w:sz="0" w:space="0" w:color="auto"/>
        <w:right w:val="none" w:sz="0" w:space="0" w:color="auto"/>
      </w:divBdr>
    </w:div>
    <w:div w:id="1705321916">
      <w:bodyDiv w:val="1"/>
      <w:marLeft w:val="0"/>
      <w:marRight w:val="0"/>
      <w:marTop w:val="0"/>
      <w:marBottom w:val="0"/>
      <w:divBdr>
        <w:top w:val="none" w:sz="0" w:space="0" w:color="auto"/>
        <w:left w:val="none" w:sz="0" w:space="0" w:color="auto"/>
        <w:bottom w:val="none" w:sz="0" w:space="0" w:color="auto"/>
        <w:right w:val="none" w:sz="0" w:space="0" w:color="auto"/>
      </w:divBdr>
    </w:div>
    <w:div w:id="1716588029">
      <w:bodyDiv w:val="1"/>
      <w:marLeft w:val="0"/>
      <w:marRight w:val="0"/>
      <w:marTop w:val="0"/>
      <w:marBottom w:val="0"/>
      <w:divBdr>
        <w:top w:val="none" w:sz="0" w:space="0" w:color="auto"/>
        <w:left w:val="none" w:sz="0" w:space="0" w:color="auto"/>
        <w:bottom w:val="none" w:sz="0" w:space="0" w:color="auto"/>
        <w:right w:val="none" w:sz="0" w:space="0" w:color="auto"/>
      </w:divBdr>
    </w:div>
    <w:div w:id="1721130031">
      <w:bodyDiv w:val="1"/>
      <w:marLeft w:val="0"/>
      <w:marRight w:val="0"/>
      <w:marTop w:val="0"/>
      <w:marBottom w:val="0"/>
      <w:divBdr>
        <w:top w:val="none" w:sz="0" w:space="0" w:color="auto"/>
        <w:left w:val="none" w:sz="0" w:space="0" w:color="auto"/>
        <w:bottom w:val="none" w:sz="0" w:space="0" w:color="auto"/>
        <w:right w:val="none" w:sz="0" w:space="0" w:color="auto"/>
      </w:divBdr>
    </w:div>
    <w:div w:id="1722511007">
      <w:bodyDiv w:val="1"/>
      <w:marLeft w:val="0"/>
      <w:marRight w:val="0"/>
      <w:marTop w:val="0"/>
      <w:marBottom w:val="0"/>
      <w:divBdr>
        <w:top w:val="none" w:sz="0" w:space="0" w:color="auto"/>
        <w:left w:val="none" w:sz="0" w:space="0" w:color="auto"/>
        <w:bottom w:val="none" w:sz="0" w:space="0" w:color="auto"/>
        <w:right w:val="none" w:sz="0" w:space="0" w:color="auto"/>
      </w:divBdr>
    </w:div>
    <w:div w:id="1731222040">
      <w:bodyDiv w:val="1"/>
      <w:marLeft w:val="0"/>
      <w:marRight w:val="0"/>
      <w:marTop w:val="0"/>
      <w:marBottom w:val="0"/>
      <w:divBdr>
        <w:top w:val="none" w:sz="0" w:space="0" w:color="auto"/>
        <w:left w:val="none" w:sz="0" w:space="0" w:color="auto"/>
        <w:bottom w:val="none" w:sz="0" w:space="0" w:color="auto"/>
        <w:right w:val="none" w:sz="0" w:space="0" w:color="auto"/>
      </w:divBdr>
    </w:div>
    <w:div w:id="1737703938">
      <w:bodyDiv w:val="1"/>
      <w:marLeft w:val="0"/>
      <w:marRight w:val="0"/>
      <w:marTop w:val="0"/>
      <w:marBottom w:val="0"/>
      <w:divBdr>
        <w:top w:val="none" w:sz="0" w:space="0" w:color="auto"/>
        <w:left w:val="none" w:sz="0" w:space="0" w:color="auto"/>
        <w:bottom w:val="none" w:sz="0" w:space="0" w:color="auto"/>
        <w:right w:val="none" w:sz="0" w:space="0" w:color="auto"/>
      </w:divBdr>
    </w:div>
    <w:div w:id="1738547170">
      <w:bodyDiv w:val="1"/>
      <w:marLeft w:val="0"/>
      <w:marRight w:val="0"/>
      <w:marTop w:val="0"/>
      <w:marBottom w:val="0"/>
      <w:divBdr>
        <w:top w:val="none" w:sz="0" w:space="0" w:color="auto"/>
        <w:left w:val="none" w:sz="0" w:space="0" w:color="auto"/>
        <w:bottom w:val="none" w:sz="0" w:space="0" w:color="auto"/>
        <w:right w:val="none" w:sz="0" w:space="0" w:color="auto"/>
      </w:divBdr>
    </w:div>
    <w:div w:id="1747190726">
      <w:bodyDiv w:val="1"/>
      <w:marLeft w:val="0"/>
      <w:marRight w:val="0"/>
      <w:marTop w:val="0"/>
      <w:marBottom w:val="0"/>
      <w:divBdr>
        <w:top w:val="none" w:sz="0" w:space="0" w:color="auto"/>
        <w:left w:val="none" w:sz="0" w:space="0" w:color="auto"/>
        <w:bottom w:val="none" w:sz="0" w:space="0" w:color="auto"/>
        <w:right w:val="none" w:sz="0" w:space="0" w:color="auto"/>
      </w:divBdr>
    </w:div>
    <w:div w:id="1749234124">
      <w:bodyDiv w:val="1"/>
      <w:marLeft w:val="0"/>
      <w:marRight w:val="0"/>
      <w:marTop w:val="0"/>
      <w:marBottom w:val="0"/>
      <w:divBdr>
        <w:top w:val="none" w:sz="0" w:space="0" w:color="auto"/>
        <w:left w:val="none" w:sz="0" w:space="0" w:color="auto"/>
        <w:bottom w:val="none" w:sz="0" w:space="0" w:color="auto"/>
        <w:right w:val="none" w:sz="0" w:space="0" w:color="auto"/>
      </w:divBdr>
    </w:div>
    <w:div w:id="1750808098">
      <w:bodyDiv w:val="1"/>
      <w:marLeft w:val="0"/>
      <w:marRight w:val="0"/>
      <w:marTop w:val="0"/>
      <w:marBottom w:val="0"/>
      <w:divBdr>
        <w:top w:val="none" w:sz="0" w:space="0" w:color="auto"/>
        <w:left w:val="none" w:sz="0" w:space="0" w:color="auto"/>
        <w:bottom w:val="none" w:sz="0" w:space="0" w:color="auto"/>
        <w:right w:val="none" w:sz="0" w:space="0" w:color="auto"/>
      </w:divBdr>
    </w:div>
    <w:div w:id="1754625607">
      <w:bodyDiv w:val="1"/>
      <w:marLeft w:val="0"/>
      <w:marRight w:val="0"/>
      <w:marTop w:val="0"/>
      <w:marBottom w:val="0"/>
      <w:divBdr>
        <w:top w:val="none" w:sz="0" w:space="0" w:color="auto"/>
        <w:left w:val="none" w:sz="0" w:space="0" w:color="auto"/>
        <w:bottom w:val="none" w:sz="0" w:space="0" w:color="auto"/>
        <w:right w:val="none" w:sz="0" w:space="0" w:color="auto"/>
      </w:divBdr>
    </w:div>
    <w:div w:id="1757441288">
      <w:bodyDiv w:val="1"/>
      <w:marLeft w:val="0"/>
      <w:marRight w:val="0"/>
      <w:marTop w:val="0"/>
      <w:marBottom w:val="0"/>
      <w:divBdr>
        <w:top w:val="none" w:sz="0" w:space="0" w:color="auto"/>
        <w:left w:val="none" w:sz="0" w:space="0" w:color="auto"/>
        <w:bottom w:val="none" w:sz="0" w:space="0" w:color="auto"/>
        <w:right w:val="none" w:sz="0" w:space="0" w:color="auto"/>
      </w:divBdr>
    </w:div>
    <w:div w:id="1761297172">
      <w:bodyDiv w:val="1"/>
      <w:marLeft w:val="0"/>
      <w:marRight w:val="0"/>
      <w:marTop w:val="0"/>
      <w:marBottom w:val="0"/>
      <w:divBdr>
        <w:top w:val="none" w:sz="0" w:space="0" w:color="auto"/>
        <w:left w:val="none" w:sz="0" w:space="0" w:color="auto"/>
        <w:bottom w:val="none" w:sz="0" w:space="0" w:color="auto"/>
        <w:right w:val="none" w:sz="0" w:space="0" w:color="auto"/>
      </w:divBdr>
    </w:div>
    <w:div w:id="1766221513">
      <w:bodyDiv w:val="1"/>
      <w:marLeft w:val="0"/>
      <w:marRight w:val="0"/>
      <w:marTop w:val="0"/>
      <w:marBottom w:val="0"/>
      <w:divBdr>
        <w:top w:val="none" w:sz="0" w:space="0" w:color="auto"/>
        <w:left w:val="none" w:sz="0" w:space="0" w:color="auto"/>
        <w:bottom w:val="none" w:sz="0" w:space="0" w:color="auto"/>
        <w:right w:val="none" w:sz="0" w:space="0" w:color="auto"/>
      </w:divBdr>
    </w:div>
    <w:div w:id="1766224689">
      <w:bodyDiv w:val="1"/>
      <w:marLeft w:val="0"/>
      <w:marRight w:val="0"/>
      <w:marTop w:val="0"/>
      <w:marBottom w:val="0"/>
      <w:divBdr>
        <w:top w:val="none" w:sz="0" w:space="0" w:color="auto"/>
        <w:left w:val="none" w:sz="0" w:space="0" w:color="auto"/>
        <w:bottom w:val="none" w:sz="0" w:space="0" w:color="auto"/>
        <w:right w:val="none" w:sz="0" w:space="0" w:color="auto"/>
      </w:divBdr>
    </w:div>
    <w:div w:id="1767381841">
      <w:bodyDiv w:val="1"/>
      <w:marLeft w:val="0"/>
      <w:marRight w:val="0"/>
      <w:marTop w:val="0"/>
      <w:marBottom w:val="0"/>
      <w:divBdr>
        <w:top w:val="none" w:sz="0" w:space="0" w:color="auto"/>
        <w:left w:val="none" w:sz="0" w:space="0" w:color="auto"/>
        <w:bottom w:val="none" w:sz="0" w:space="0" w:color="auto"/>
        <w:right w:val="none" w:sz="0" w:space="0" w:color="auto"/>
      </w:divBdr>
    </w:div>
    <w:div w:id="1768110065">
      <w:bodyDiv w:val="1"/>
      <w:marLeft w:val="0"/>
      <w:marRight w:val="0"/>
      <w:marTop w:val="0"/>
      <w:marBottom w:val="0"/>
      <w:divBdr>
        <w:top w:val="none" w:sz="0" w:space="0" w:color="auto"/>
        <w:left w:val="none" w:sz="0" w:space="0" w:color="auto"/>
        <w:bottom w:val="none" w:sz="0" w:space="0" w:color="auto"/>
        <w:right w:val="none" w:sz="0" w:space="0" w:color="auto"/>
      </w:divBdr>
    </w:div>
    <w:div w:id="1768426879">
      <w:bodyDiv w:val="1"/>
      <w:marLeft w:val="0"/>
      <w:marRight w:val="0"/>
      <w:marTop w:val="0"/>
      <w:marBottom w:val="0"/>
      <w:divBdr>
        <w:top w:val="none" w:sz="0" w:space="0" w:color="auto"/>
        <w:left w:val="none" w:sz="0" w:space="0" w:color="auto"/>
        <w:bottom w:val="none" w:sz="0" w:space="0" w:color="auto"/>
        <w:right w:val="none" w:sz="0" w:space="0" w:color="auto"/>
      </w:divBdr>
    </w:div>
    <w:div w:id="1769420053">
      <w:bodyDiv w:val="1"/>
      <w:marLeft w:val="0"/>
      <w:marRight w:val="0"/>
      <w:marTop w:val="0"/>
      <w:marBottom w:val="0"/>
      <w:divBdr>
        <w:top w:val="none" w:sz="0" w:space="0" w:color="auto"/>
        <w:left w:val="none" w:sz="0" w:space="0" w:color="auto"/>
        <w:bottom w:val="none" w:sz="0" w:space="0" w:color="auto"/>
        <w:right w:val="none" w:sz="0" w:space="0" w:color="auto"/>
      </w:divBdr>
    </w:div>
    <w:div w:id="1770854319">
      <w:bodyDiv w:val="1"/>
      <w:marLeft w:val="0"/>
      <w:marRight w:val="0"/>
      <w:marTop w:val="0"/>
      <w:marBottom w:val="0"/>
      <w:divBdr>
        <w:top w:val="none" w:sz="0" w:space="0" w:color="auto"/>
        <w:left w:val="none" w:sz="0" w:space="0" w:color="auto"/>
        <w:bottom w:val="none" w:sz="0" w:space="0" w:color="auto"/>
        <w:right w:val="none" w:sz="0" w:space="0" w:color="auto"/>
      </w:divBdr>
    </w:div>
    <w:div w:id="1772627243">
      <w:bodyDiv w:val="1"/>
      <w:marLeft w:val="0"/>
      <w:marRight w:val="0"/>
      <w:marTop w:val="0"/>
      <w:marBottom w:val="0"/>
      <w:divBdr>
        <w:top w:val="none" w:sz="0" w:space="0" w:color="auto"/>
        <w:left w:val="none" w:sz="0" w:space="0" w:color="auto"/>
        <w:bottom w:val="none" w:sz="0" w:space="0" w:color="auto"/>
        <w:right w:val="none" w:sz="0" w:space="0" w:color="auto"/>
      </w:divBdr>
    </w:div>
    <w:div w:id="1776441538">
      <w:bodyDiv w:val="1"/>
      <w:marLeft w:val="0"/>
      <w:marRight w:val="0"/>
      <w:marTop w:val="0"/>
      <w:marBottom w:val="0"/>
      <w:divBdr>
        <w:top w:val="none" w:sz="0" w:space="0" w:color="auto"/>
        <w:left w:val="none" w:sz="0" w:space="0" w:color="auto"/>
        <w:bottom w:val="none" w:sz="0" w:space="0" w:color="auto"/>
        <w:right w:val="none" w:sz="0" w:space="0" w:color="auto"/>
      </w:divBdr>
    </w:div>
    <w:div w:id="1777367532">
      <w:bodyDiv w:val="1"/>
      <w:marLeft w:val="0"/>
      <w:marRight w:val="0"/>
      <w:marTop w:val="0"/>
      <w:marBottom w:val="0"/>
      <w:divBdr>
        <w:top w:val="none" w:sz="0" w:space="0" w:color="auto"/>
        <w:left w:val="none" w:sz="0" w:space="0" w:color="auto"/>
        <w:bottom w:val="none" w:sz="0" w:space="0" w:color="auto"/>
        <w:right w:val="none" w:sz="0" w:space="0" w:color="auto"/>
      </w:divBdr>
    </w:div>
    <w:div w:id="1777670029">
      <w:bodyDiv w:val="1"/>
      <w:marLeft w:val="0"/>
      <w:marRight w:val="0"/>
      <w:marTop w:val="0"/>
      <w:marBottom w:val="0"/>
      <w:divBdr>
        <w:top w:val="none" w:sz="0" w:space="0" w:color="auto"/>
        <w:left w:val="none" w:sz="0" w:space="0" w:color="auto"/>
        <w:bottom w:val="none" w:sz="0" w:space="0" w:color="auto"/>
        <w:right w:val="none" w:sz="0" w:space="0" w:color="auto"/>
      </w:divBdr>
    </w:div>
    <w:div w:id="1779525187">
      <w:bodyDiv w:val="1"/>
      <w:marLeft w:val="0"/>
      <w:marRight w:val="0"/>
      <w:marTop w:val="0"/>
      <w:marBottom w:val="0"/>
      <w:divBdr>
        <w:top w:val="none" w:sz="0" w:space="0" w:color="auto"/>
        <w:left w:val="none" w:sz="0" w:space="0" w:color="auto"/>
        <w:bottom w:val="none" w:sz="0" w:space="0" w:color="auto"/>
        <w:right w:val="none" w:sz="0" w:space="0" w:color="auto"/>
      </w:divBdr>
    </w:div>
    <w:div w:id="1784302795">
      <w:bodyDiv w:val="1"/>
      <w:marLeft w:val="0"/>
      <w:marRight w:val="0"/>
      <w:marTop w:val="0"/>
      <w:marBottom w:val="0"/>
      <w:divBdr>
        <w:top w:val="none" w:sz="0" w:space="0" w:color="auto"/>
        <w:left w:val="none" w:sz="0" w:space="0" w:color="auto"/>
        <w:bottom w:val="none" w:sz="0" w:space="0" w:color="auto"/>
        <w:right w:val="none" w:sz="0" w:space="0" w:color="auto"/>
      </w:divBdr>
    </w:div>
    <w:div w:id="1795322634">
      <w:bodyDiv w:val="1"/>
      <w:marLeft w:val="0"/>
      <w:marRight w:val="0"/>
      <w:marTop w:val="0"/>
      <w:marBottom w:val="0"/>
      <w:divBdr>
        <w:top w:val="none" w:sz="0" w:space="0" w:color="auto"/>
        <w:left w:val="none" w:sz="0" w:space="0" w:color="auto"/>
        <w:bottom w:val="none" w:sz="0" w:space="0" w:color="auto"/>
        <w:right w:val="none" w:sz="0" w:space="0" w:color="auto"/>
      </w:divBdr>
    </w:div>
    <w:div w:id="1795903927">
      <w:bodyDiv w:val="1"/>
      <w:marLeft w:val="0"/>
      <w:marRight w:val="0"/>
      <w:marTop w:val="0"/>
      <w:marBottom w:val="0"/>
      <w:divBdr>
        <w:top w:val="none" w:sz="0" w:space="0" w:color="auto"/>
        <w:left w:val="none" w:sz="0" w:space="0" w:color="auto"/>
        <w:bottom w:val="none" w:sz="0" w:space="0" w:color="auto"/>
        <w:right w:val="none" w:sz="0" w:space="0" w:color="auto"/>
      </w:divBdr>
    </w:div>
    <w:div w:id="1797718781">
      <w:bodyDiv w:val="1"/>
      <w:marLeft w:val="0"/>
      <w:marRight w:val="0"/>
      <w:marTop w:val="0"/>
      <w:marBottom w:val="0"/>
      <w:divBdr>
        <w:top w:val="none" w:sz="0" w:space="0" w:color="auto"/>
        <w:left w:val="none" w:sz="0" w:space="0" w:color="auto"/>
        <w:bottom w:val="none" w:sz="0" w:space="0" w:color="auto"/>
        <w:right w:val="none" w:sz="0" w:space="0" w:color="auto"/>
      </w:divBdr>
    </w:div>
    <w:div w:id="1798722124">
      <w:bodyDiv w:val="1"/>
      <w:marLeft w:val="0"/>
      <w:marRight w:val="0"/>
      <w:marTop w:val="0"/>
      <w:marBottom w:val="0"/>
      <w:divBdr>
        <w:top w:val="none" w:sz="0" w:space="0" w:color="auto"/>
        <w:left w:val="none" w:sz="0" w:space="0" w:color="auto"/>
        <w:bottom w:val="none" w:sz="0" w:space="0" w:color="auto"/>
        <w:right w:val="none" w:sz="0" w:space="0" w:color="auto"/>
      </w:divBdr>
    </w:div>
    <w:div w:id="1800806323">
      <w:bodyDiv w:val="1"/>
      <w:marLeft w:val="0"/>
      <w:marRight w:val="0"/>
      <w:marTop w:val="0"/>
      <w:marBottom w:val="0"/>
      <w:divBdr>
        <w:top w:val="none" w:sz="0" w:space="0" w:color="auto"/>
        <w:left w:val="none" w:sz="0" w:space="0" w:color="auto"/>
        <w:bottom w:val="none" w:sz="0" w:space="0" w:color="auto"/>
        <w:right w:val="none" w:sz="0" w:space="0" w:color="auto"/>
      </w:divBdr>
    </w:div>
    <w:div w:id="1803694295">
      <w:bodyDiv w:val="1"/>
      <w:marLeft w:val="0"/>
      <w:marRight w:val="0"/>
      <w:marTop w:val="0"/>
      <w:marBottom w:val="0"/>
      <w:divBdr>
        <w:top w:val="none" w:sz="0" w:space="0" w:color="auto"/>
        <w:left w:val="none" w:sz="0" w:space="0" w:color="auto"/>
        <w:bottom w:val="none" w:sz="0" w:space="0" w:color="auto"/>
        <w:right w:val="none" w:sz="0" w:space="0" w:color="auto"/>
      </w:divBdr>
    </w:div>
    <w:div w:id="1804613610">
      <w:bodyDiv w:val="1"/>
      <w:marLeft w:val="0"/>
      <w:marRight w:val="0"/>
      <w:marTop w:val="0"/>
      <w:marBottom w:val="0"/>
      <w:divBdr>
        <w:top w:val="none" w:sz="0" w:space="0" w:color="auto"/>
        <w:left w:val="none" w:sz="0" w:space="0" w:color="auto"/>
        <w:bottom w:val="none" w:sz="0" w:space="0" w:color="auto"/>
        <w:right w:val="none" w:sz="0" w:space="0" w:color="auto"/>
      </w:divBdr>
    </w:div>
    <w:div w:id="1809467445">
      <w:bodyDiv w:val="1"/>
      <w:marLeft w:val="0"/>
      <w:marRight w:val="0"/>
      <w:marTop w:val="0"/>
      <w:marBottom w:val="0"/>
      <w:divBdr>
        <w:top w:val="none" w:sz="0" w:space="0" w:color="auto"/>
        <w:left w:val="none" w:sz="0" w:space="0" w:color="auto"/>
        <w:bottom w:val="none" w:sz="0" w:space="0" w:color="auto"/>
        <w:right w:val="none" w:sz="0" w:space="0" w:color="auto"/>
      </w:divBdr>
    </w:div>
    <w:div w:id="1820803760">
      <w:bodyDiv w:val="1"/>
      <w:marLeft w:val="0"/>
      <w:marRight w:val="0"/>
      <w:marTop w:val="0"/>
      <w:marBottom w:val="0"/>
      <w:divBdr>
        <w:top w:val="none" w:sz="0" w:space="0" w:color="auto"/>
        <w:left w:val="none" w:sz="0" w:space="0" w:color="auto"/>
        <w:bottom w:val="none" w:sz="0" w:space="0" w:color="auto"/>
        <w:right w:val="none" w:sz="0" w:space="0" w:color="auto"/>
      </w:divBdr>
    </w:div>
    <w:div w:id="1821069754">
      <w:bodyDiv w:val="1"/>
      <w:marLeft w:val="0"/>
      <w:marRight w:val="0"/>
      <w:marTop w:val="0"/>
      <w:marBottom w:val="0"/>
      <w:divBdr>
        <w:top w:val="none" w:sz="0" w:space="0" w:color="auto"/>
        <w:left w:val="none" w:sz="0" w:space="0" w:color="auto"/>
        <w:bottom w:val="none" w:sz="0" w:space="0" w:color="auto"/>
        <w:right w:val="none" w:sz="0" w:space="0" w:color="auto"/>
      </w:divBdr>
    </w:div>
    <w:div w:id="1823082574">
      <w:bodyDiv w:val="1"/>
      <w:marLeft w:val="0"/>
      <w:marRight w:val="0"/>
      <w:marTop w:val="0"/>
      <w:marBottom w:val="0"/>
      <w:divBdr>
        <w:top w:val="none" w:sz="0" w:space="0" w:color="auto"/>
        <w:left w:val="none" w:sz="0" w:space="0" w:color="auto"/>
        <w:bottom w:val="none" w:sz="0" w:space="0" w:color="auto"/>
        <w:right w:val="none" w:sz="0" w:space="0" w:color="auto"/>
      </w:divBdr>
    </w:div>
    <w:div w:id="1824470806">
      <w:bodyDiv w:val="1"/>
      <w:marLeft w:val="0"/>
      <w:marRight w:val="0"/>
      <w:marTop w:val="0"/>
      <w:marBottom w:val="0"/>
      <w:divBdr>
        <w:top w:val="none" w:sz="0" w:space="0" w:color="auto"/>
        <w:left w:val="none" w:sz="0" w:space="0" w:color="auto"/>
        <w:bottom w:val="none" w:sz="0" w:space="0" w:color="auto"/>
        <w:right w:val="none" w:sz="0" w:space="0" w:color="auto"/>
      </w:divBdr>
    </w:div>
    <w:div w:id="1826126139">
      <w:bodyDiv w:val="1"/>
      <w:marLeft w:val="0"/>
      <w:marRight w:val="0"/>
      <w:marTop w:val="0"/>
      <w:marBottom w:val="0"/>
      <w:divBdr>
        <w:top w:val="none" w:sz="0" w:space="0" w:color="auto"/>
        <w:left w:val="none" w:sz="0" w:space="0" w:color="auto"/>
        <w:bottom w:val="none" w:sz="0" w:space="0" w:color="auto"/>
        <w:right w:val="none" w:sz="0" w:space="0" w:color="auto"/>
      </w:divBdr>
    </w:div>
    <w:div w:id="1829054043">
      <w:bodyDiv w:val="1"/>
      <w:marLeft w:val="0"/>
      <w:marRight w:val="0"/>
      <w:marTop w:val="0"/>
      <w:marBottom w:val="0"/>
      <w:divBdr>
        <w:top w:val="none" w:sz="0" w:space="0" w:color="auto"/>
        <w:left w:val="none" w:sz="0" w:space="0" w:color="auto"/>
        <w:bottom w:val="none" w:sz="0" w:space="0" w:color="auto"/>
        <w:right w:val="none" w:sz="0" w:space="0" w:color="auto"/>
      </w:divBdr>
    </w:div>
    <w:div w:id="1829521231">
      <w:bodyDiv w:val="1"/>
      <w:marLeft w:val="0"/>
      <w:marRight w:val="0"/>
      <w:marTop w:val="0"/>
      <w:marBottom w:val="0"/>
      <w:divBdr>
        <w:top w:val="none" w:sz="0" w:space="0" w:color="auto"/>
        <w:left w:val="none" w:sz="0" w:space="0" w:color="auto"/>
        <w:bottom w:val="none" w:sz="0" w:space="0" w:color="auto"/>
        <w:right w:val="none" w:sz="0" w:space="0" w:color="auto"/>
      </w:divBdr>
    </w:div>
    <w:div w:id="1830707356">
      <w:bodyDiv w:val="1"/>
      <w:marLeft w:val="0"/>
      <w:marRight w:val="0"/>
      <w:marTop w:val="0"/>
      <w:marBottom w:val="0"/>
      <w:divBdr>
        <w:top w:val="none" w:sz="0" w:space="0" w:color="auto"/>
        <w:left w:val="none" w:sz="0" w:space="0" w:color="auto"/>
        <w:bottom w:val="none" w:sz="0" w:space="0" w:color="auto"/>
        <w:right w:val="none" w:sz="0" w:space="0" w:color="auto"/>
      </w:divBdr>
    </w:div>
    <w:div w:id="1831864108">
      <w:bodyDiv w:val="1"/>
      <w:marLeft w:val="0"/>
      <w:marRight w:val="0"/>
      <w:marTop w:val="0"/>
      <w:marBottom w:val="0"/>
      <w:divBdr>
        <w:top w:val="none" w:sz="0" w:space="0" w:color="auto"/>
        <w:left w:val="none" w:sz="0" w:space="0" w:color="auto"/>
        <w:bottom w:val="none" w:sz="0" w:space="0" w:color="auto"/>
        <w:right w:val="none" w:sz="0" w:space="0" w:color="auto"/>
      </w:divBdr>
    </w:div>
    <w:div w:id="1838108082">
      <w:bodyDiv w:val="1"/>
      <w:marLeft w:val="0"/>
      <w:marRight w:val="0"/>
      <w:marTop w:val="0"/>
      <w:marBottom w:val="0"/>
      <w:divBdr>
        <w:top w:val="none" w:sz="0" w:space="0" w:color="auto"/>
        <w:left w:val="none" w:sz="0" w:space="0" w:color="auto"/>
        <w:bottom w:val="none" w:sz="0" w:space="0" w:color="auto"/>
        <w:right w:val="none" w:sz="0" w:space="0" w:color="auto"/>
      </w:divBdr>
    </w:div>
    <w:div w:id="1840274170">
      <w:bodyDiv w:val="1"/>
      <w:marLeft w:val="0"/>
      <w:marRight w:val="0"/>
      <w:marTop w:val="0"/>
      <w:marBottom w:val="0"/>
      <w:divBdr>
        <w:top w:val="none" w:sz="0" w:space="0" w:color="auto"/>
        <w:left w:val="none" w:sz="0" w:space="0" w:color="auto"/>
        <w:bottom w:val="none" w:sz="0" w:space="0" w:color="auto"/>
        <w:right w:val="none" w:sz="0" w:space="0" w:color="auto"/>
      </w:divBdr>
    </w:div>
    <w:div w:id="1841194441">
      <w:bodyDiv w:val="1"/>
      <w:marLeft w:val="0"/>
      <w:marRight w:val="0"/>
      <w:marTop w:val="0"/>
      <w:marBottom w:val="0"/>
      <w:divBdr>
        <w:top w:val="none" w:sz="0" w:space="0" w:color="auto"/>
        <w:left w:val="none" w:sz="0" w:space="0" w:color="auto"/>
        <w:bottom w:val="none" w:sz="0" w:space="0" w:color="auto"/>
        <w:right w:val="none" w:sz="0" w:space="0" w:color="auto"/>
      </w:divBdr>
    </w:div>
    <w:div w:id="1842236472">
      <w:bodyDiv w:val="1"/>
      <w:marLeft w:val="0"/>
      <w:marRight w:val="0"/>
      <w:marTop w:val="0"/>
      <w:marBottom w:val="0"/>
      <w:divBdr>
        <w:top w:val="none" w:sz="0" w:space="0" w:color="auto"/>
        <w:left w:val="none" w:sz="0" w:space="0" w:color="auto"/>
        <w:bottom w:val="none" w:sz="0" w:space="0" w:color="auto"/>
        <w:right w:val="none" w:sz="0" w:space="0" w:color="auto"/>
      </w:divBdr>
    </w:div>
    <w:div w:id="1859150740">
      <w:bodyDiv w:val="1"/>
      <w:marLeft w:val="0"/>
      <w:marRight w:val="0"/>
      <w:marTop w:val="0"/>
      <w:marBottom w:val="0"/>
      <w:divBdr>
        <w:top w:val="none" w:sz="0" w:space="0" w:color="auto"/>
        <w:left w:val="none" w:sz="0" w:space="0" w:color="auto"/>
        <w:bottom w:val="none" w:sz="0" w:space="0" w:color="auto"/>
        <w:right w:val="none" w:sz="0" w:space="0" w:color="auto"/>
      </w:divBdr>
    </w:div>
    <w:div w:id="1860392339">
      <w:bodyDiv w:val="1"/>
      <w:marLeft w:val="0"/>
      <w:marRight w:val="0"/>
      <w:marTop w:val="0"/>
      <w:marBottom w:val="0"/>
      <w:divBdr>
        <w:top w:val="none" w:sz="0" w:space="0" w:color="auto"/>
        <w:left w:val="none" w:sz="0" w:space="0" w:color="auto"/>
        <w:bottom w:val="none" w:sz="0" w:space="0" w:color="auto"/>
        <w:right w:val="none" w:sz="0" w:space="0" w:color="auto"/>
      </w:divBdr>
    </w:div>
    <w:div w:id="1862283323">
      <w:bodyDiv w:val="1"/>
      <w:marLeft w:val="0"/>
      <w:marRight w:val="0"/>
      <w:marTop w:val="0"/>
      <w:marBottom w:val="0"/>
      <w:divBdr>
        <w:top w:val="none" w:sz="0" w:space="0" w:color="auto"/>
        <w:left w:val="none" w:sz="0" w:space="0" w:color="auto"/>
        <w:bottom w:val="none" w:sz="0" w:space="0" w:color="auto"/>
        <w:right w:val="none" w:sz="0" w:space="0" w:color="auto"/>
      </w:divBdr>
    </w:div>
    <w:div w:id="1866558447">
      <w:bodyDiv w:val="1"/>
      <w:marLeft w:val="0"/>
      <w:marRight w:val="0"/>
      <w:marTop w:val="0"/>
      <w:marBottom w:val="0"/>
      <w:divBdr>
        <w:top w:val="none" w:sz="0" w:space="0" w:color="auto"/>
        <w:left w:val="none" w:sz="0" w:space="0" w:color="auto"/>
        <w:bottom w:val="none" w:sz="0" w:space="0" w:color="auto"/>
        <w:right w:val="none" w:sz="0" w:space="0" w:color="auto"/>
      </w:divBdr>
    </w:div>
    <w:div w:id="1875921301">
      <w:bodyDiv w:val="1"/>
      <w:marLeft w:val="0"/>
      <w:marRight w:val="0"/>
      <w:marTop w:val="0"/>
      <w:marBottom w:val="0"/>
      <w:divBdr>
        <w:top w:val="none" w:sz="0" w:space="0" w:color="auto"/>
        <w:left w:val="none" w:sz="0" w:space="0" w:color="auto"/>
        <w:bottom w:val="none" w:sz="0" w:space="0" w:color="auto"/>
        <w:right w:val="none" w:sz="0" w:space="0" w:color="auto"/>
      </w:divBdr>
    </w:div>
    <w:div w:id="1880120366">
      <w:bodyDiv w:val="1"/>
      <w:marLeft w:val="0"/>
      <w:marRight w:val="0"/>
      <w:marTop w:val="0"/>
      <w:marBottom w:val="0"/>
      <w:divBdr>
        <w:top w:val="none" w:sz="0" w:space="0" w:color="auto"/>
        <w:left w:val="none" w:sz="0" w:space="0" w:color="auto"/>
        <w:bottom w:val="none" w:sz="0" w:space="0" w:color="auto"/>
        <w:right w:val="none" w:sz="0" w:space="0" w:color="auto"/>
      </w:divBdr>
    </w:div>
    <w:div w:id="1880361258">
      <w:bodyDiv w:val="1"/>
      <w:marLeft w:val="0"/>
      <w:marRight w:val="0"/>
      <w:marTop w:val="0"/>
      <w:marBottom w:val="0"/>
      <w:divBdr>
        <w:top w:val="none" w:sz="0" w:space="0" w:color="auto"/>
        <w:left w:val="none" w:sz="0" w:space="0" w:color="auto"/>
        <w:bottom w:val="none" w:sz="0" w:space="0" w:color="auto"/>
        <w:right w:val="none" w:sz="0" w:space="0" w:color="auto"/>
      </w:divBdr>
    </w:div>
    <w:div w:id="1884364351">
      <w:bodyDiv w:val="1"/>
      <w:marLeft w:val="0"/>
      <w:marRight w:val="0"/>
      <w:marTop w:val="0"/>
      <w:marBottom w:val="0"/>
      <w:divBdr>
        <w:top w:val="none" w:sz="0" w:space="0" w:color="auto"/>
        <w:left w:val="none" w:sz="0" w:space="0" w:color="auto"/>
        <w:bottom w:val="none" w:sz="0" w:space="0" w:color="auto"/>
        <w:right w:val="none" w:sz="0" w:space="0" w:color="auto"/>
      </w:divBdr>
    </w:div>
    <w:div w:id="1887643168">
      <w:bodyDiv w:val="1"/>
      <w:marLeft w:val="0"/>
      <w:marRight w:val="0"/>
      <w:marTop w:val="0"/>
      <w:marBottom w:val="0"/>
      <w:divBdr>
        <w:top w:val="none" w:sz="0" w:space="0" w:color="auto"/>
        <w:left w:val="none" w:sz="0" w:space="0" w:color="auto"/>
        <w:bottom w:val="none" w:sz="0" w:space="0" w:color="auto"/>
        <w:right w:val="none" w:sz="0" w:space="0" w:color="auto"/>
      </w:divBdr>
    </w:div>
    <w:div w:id="1888561608">
      <w:bodyDiv w:val="1"/>
      <w:marLeft w:val="0"/>
      <w:marRight w:val="0"/>
      <w:marTop w:val="0"/>
      <w:marBottom w:val="0"/>
      <w:divBdr>
        <w:top w:val="none" w:sz="0" w:space="0" w:color="auto"/>
        <w:left w:val="none" w:sz="0" w:space="0" w:color="auto"/>
        <w:bottom w:val="none" w:sz="0" w:space="0" w:color="auto"/>
        <w:right w:val="none" w:sz="0" w:space="0" w:color="auto"/>
      </w:divBdr>
    </w:div>
    <w:div w:id="1894540377">
      <w:bodyDiv w:val="1"/>
      <w:marLeft w:val="0"/>
      <w:marRight w:val="0"/>
      <w:marTop w:val="0"/>
      <w:marBottom w:val="0"/>
      <w:divBdr>
        <w:top w:val="none" w:sz="0" w:space="0" w:color="auto"/>
        <w:left w:val="none" w:sz="0" w:space="0" w:color="auto"/>
        <w:bottom w:val="none" w:sz="0" w:space="0" w:color="auto"/>
        <w:right w:val="none" w:sz="0" w:space="0" w:color="auto"/>
      </w:divBdr>
    </w:div>
    <w:div w:id="1895042739">
      <w:bodyDiv w:val="1"/>
      <w:marLeft w:val="0"/>
      <w:marRight w:val="0"/>
      <w:marTop w:val="0"/>
      <w:marBottom w:val="0"/>
      <w:divBdr>
        <w:top w:val="none" w:sz="0" w:space="0" w:color="auto"/>
        <w:left w:val="none" w:sz="0" w:space="0" w:color="auto"/>
        <w:bottom w:val="none" w:sz="0" w:space="0" w:color="auto"/>
        <w:right w:val="none" w:sz="0" w:space="0" w:color="auto"/>
      </w:divBdr>
    </w:div>
    <w:div w:id="1897081884">
      <w:bodyDiv w:val="1"/>
      <w:marLeft w:val="0"/>
      <w:marRight w:val="0"/>
      <w:marTop w:val="0"/>
      <w:marBottom w:val="0"/>
      <w:divBdr>
        <w:top w:val="none" w:sz="0" w:space="0" w:color="auto"/>
        <w:left w:val="none" w:sz="0" w:space="0" w:color="auto"/>
        <w:bottom w:val="none" w:sz="0" w:space="0" w:color="auto"/>
        <w:right w:val="none" w:sz="0" w:space="0" w:color="auto"/>
      </w:divBdr>
    </w:div>
    <w:div w:id="1905219950">
      <w:bodyDiv w:val="1"/>
      <w:marLeft w:val="0"/>
      <w:marRight w:val="0"/>
      <w:marTop w:val="0"/>
      <w:marBottom w:val="0"/>
      <w:divBdr>
        <w:top w:val="none" w:sz="0" w:space="0" w:color="auto"/>
        <w:left w:val="none" w:sz="0" w:space="0" w:color="auto"/>
        <w:bottom w:val="none" w:sz="0" w:space="0" w:color="auto"/>
        <w:right w:val="none" w:sz="0" w:space="0" w:color="auto"/>
      </w:divBdr>
    </w:div>
    <w:div w:id="1905405946">
      <w:bodyDiv w:val="1"/>
      <w:marLeft w:val="0"/>
      <w:marRight w:val="0"/>
      <w:marTop w:val="0"/>
      <w:marBottom w:val="0"/>
      <w:divBdr>
        <w:top w:val="none" w:sz="0" w:space="0" w:color="auto"/>
        <w:left w:val="none" w:sz="0" w:space="0" w:color="auto"/>
        <w:bottom w:val="none" w:sz="0" w:space="0" w:color="auto"/>
        <w:right w:val="none" w:sz="0" w:space="0" w:color="auto"/>
      </w:divBdr>
    </w:div>
    <w:div w:id="1907840576">
      <w:bodyDiv w:val="1"/>
      <w:marLeft w:val="0"/>
      <w:marRight w:val="0"/>
      <w:marTop w:val="0"/>
      <w:marBottom w:val="0"/>
      <w:divBdr>
        <w:top w:val="none" w:sz="0" w:space="0" w:color="auto"/>
        <w:left w:val="none" w:sz="0" w:space="0" w:color="auto"/>
        <w:bottom w:val="none" w:sz="0" w:space="0" w:color="auto"/>
        <w:right w:val="none" w:sz="0" w:space="0" w:color="auto"/>
      </w:divBdr>
    </w:div>
    <w:div w:id="1909416993">
      <w:bodyDiv w:val="1"/>
      <w:marLeft w:val="0"/>
      <w:marRight w:val="0"/>
      <w:marTop w:val="0"/>
      <w:marBottom w:val="0"/>
      <w:divBdr>
        <w:top w:val="none" w:sz="0" w:space="0" w:color="auto"/>
        <w:left w:val="none" w:sz="0" w:space="0" w:color="auto"/>
        <w:bottom w:val="none" w:sz="0" w:space="0" w:color="auto"/>
        <w:right w:val="none" w:sz="0" w:space="0" w:color="auto"/>
      </w:divBdr>
    </w:div>
    <w:div w:id="1910653649">
      <w:bodyDiv w:val="1"/>
      <w:marLeft w:val="0"/>
      <w:marRight w:val="0"/>
      <w:marTop w:val="0"/>
      <w:marBottom w:val="0"/>
      <w:divBdr>
        <w:top w:val="none" w:sz="0" w:space="0" w:color="auto"/>
        <w:left w:val="none" w:sz="0" w:space="0" w:color="auto"/>
        <w:bottom w:val="none" w:sz="0" w:space="0" w:color="auto"/>
        <w:right w:val="none" w:sz="0" w:space="0" w:color="auto"/>
      </w:divBdr>
    </w:div>
    <w:div w:id="1912233381">
      <w:bodyDiv w:val="1"/>
      <w:marLeft w:val="0"/>
      <w:marRight w:val="0"/>
      <w:marTop w:val="0"/>
      <w:marBottom w:val="0"/>
      <w:divBdr>
        <w:top w:val="none" w:sz="0" w:space="0" w:color="auto"/>
        <w:left w:val="none" w:sz="0" w:space="0" w:color="auto"/>
        <w:bottom w:val="none" w:sz="0" w:space="0" w:color="auto"/>
        <w:right w:val="none" w:sz="0" w:space="0" w:color="auto"/>
      </w:divBdr>
    </w:div>
    <w:div w:id="1912688362">
      <w:bodyDiv w:val="1"/>
      <w:marLeft w:val="0"/>
      <w:marRight w:val="0"/>
      <w:marTop w:val="0"/>
      <w:marBottom w:val="0"/>
      <w:divBdr>
        <w:top w:val="none" w:sz="0" w:space="0" w:color="auto"/>
        <w:left w:val="none" w:sz="0" w:space="0" w:color="auto"/>
        <w:bottom w:val="none" w:sz="0" w:space="0" w:color="auto"/>
        <w:right w:val="none" w:sz="0" w:space="0" w:color="auto"/>
      </w:divBdr>
    </w:div>
    <w:div w:id="1913001876">
      <w:bodyDiv w:val="1"/>
      <w:marLeft w:val="0"/>
      <w:marRight w:val="0"/>
      <w:marTop w:val="0"/>
      <w:marBottom w:val="0"/>
      <w:divBdr>
        <w:top w:val="none" w:sz="0" w:space="0" w:color="auto"/>
        <w:left w:val="none" w:sz="0" w:space="0" w:color="auto"/>
        <w:bottom w:val="none" w:sz="0" w:space="0" w:color="auto"/>
        <w:right w:val="none" w:sz="0" w:space="0" w:color="auto"/>
      </w:divBdr>
    </w:div>
    <w:div w:id="1916933000">
      <w:bodyDiv w:val="1"/>
      <w:marLeft w:val="0"/>
      <w:marRight w:val="0"/>
      <w:marTop w:val="0"/>
      <w:marBottom w:val="0"/>
      <w:divBdr>
        <w:top w:val="none" w:sz="0" w:space="0" w:color="auto"/>
        <w:left w:val="none" w:sz="0" w:space="0" w:color="auto"/>
        <w:bottom w:val="none" w:sz="0" w:space="0" w:color="auto"/>
        <w:right w:val="none" w:sz="0" w:space="0" w:color="auto"/>
      </w:divBdr>
    </w:div>
    <w:div w:id="1922906746">
      <w:bodyDiv w:val="1"/>
      <w:marLeft w:val="0"/>
      <w:marRight w:val="0"/>
      <w:marTop w:val="0"/>
      <w:marBottom w:val="0"/>
      <w:divBdr>
        <w:top w:val="none" w:sz="0" w:space="0" w:color="auto"/>
        <w:left w:val="none" w:sz="0" w:space="0" w:color="auto"/>
        <w:bottom w:val="none" w:sz="0" w:space="0" w:color="auto"/>
        <w:right w:val="none" w:sz="0" w:space="0" w:color="auto"/>
      </w:divBdr>
    </w:div>
    <w:div w:id="1927879066">
      <w:bodyDiv w:val="1"/>
      <w:marLeft w:val="0"/>
      <w:marRight w:val="0"/>
      <w:marTop w:val="0"/>
      <w:marBottom w:val="0"/>
      <w:divBdr>
        <w:top w:val="none" w:sz="0" w:space="0" w:color="auto"/>
        <w:left w:val="none" w:sz="0" w:space="0" w:color="auto"/>
        <w:bottom w:val="none" w:sz="0" w:space="0" w:color="auto"/>
        <w:right w:val="none" w:sz="0" w:space="0" w:color="auto"/>
      </w:divBdr>
    </w:div>
    <w:div w:id="1931043848">
      <w:bodyDiv w:val="1"/>
      <w:marLeft w:val="0"/>
      <w:marRight w:val="0"/>
      <w:marTop w:val="0"/>
      <w:marBottom w:val="0"/>
      <w:divBdr>
        <w:top w:val="none" w:sz="0" w:space="0" w:color="auto"/>
        <w:left w:val="none" w:sz="0" w:space="0" w:color="auto"/>
        <w:bottom w:val="none" w:sz="0" w:space="0" w:color="auto"/>
        <w:right w:val="none" w:sz="0" w:space="0" w:color="auto"/>
      </w:divBdr>
    </w:div>
    <w:div w:id="1931966911">
      <w:bodyDiv w:val="1"/>
      <w:marLeft w:val="0"/>
      <w:marRight w:val="0"/>
      <w:marTop w:val="0"/>
      <w:marBottom w:val="0"/>
      <w:divBdr>
        <w:top w:val="none" w:sz="0" w:space="0" w:color="auto"/>
        <w:left w:val="none" w:sz="0" w:space="0" w:color="auto"/>
        <w:bottom w:val="none" w:sz="0" w:space="0" w:color="auto"/>
        <w:right w:val="none" w:sz="0" w:space="0" w:color="auto"/>
      </w:divBdr>
    </w:div>
    <w:div w:id="1933778026">
      <w:bodyDiv w:val="1"/>
      <w:marLeft w:val="0"/>
      <w:marRight w:val="0"/>
      <w:marTop w:val="0"/>
      <w:marBottom w:val="0"/>
      <w:divBdr>
        <w:top w:val="none" w:sz="0" w:space="0" w:color="auto"/>
        <w:left w:val="none" w:sz="0" w:space="0" w:color="auto"/>
        <w:bottom w:val="none" w:sz="0" w:space="0" w:color="auto"/>
        <w:right w:val="none" w:sz="0" w:space="0" w:color="auto"/>
      </w:divBdr>
    </w:div>
    <w:div w:id="1937013062">
      <w:bodyDiv w:val="1"/>
      <w:marLeft w:val="0"/>
      <w:marRight w:val="0"/>
      <w:marTop w:val="0"/>
      <w:marBottom w:val="0"/>
      <w:divBdr>
        <w:top w:val="none" w:sz="0" w:space="0" w:color="auto"/>
        <w:left w:val="none" w:sz="0" w:space="0" w:color="auto"/>
        <w:bottom w:val="none" w:sz="0" w:space="0" w:color="auto"/>
        <w:right w:val="none" w:sz="0" w:space="0" w:color="auto"/>
      </w:divBdr>
    </w:div>
    <w:div w:id="1946842383">
      <w:bodyDiv w:val="1"/>
      <w:marLeft w:val="0"/>
      <w:marRight w:val="0"/>
      <w:marTop w:val="0"/>
      <w:marBottom w:val="0"/>
      <w:divBdr>
        <w:top w:val="none" w:sz="0" w:space="0" w:color="auto"/>
        <w:left w:val="none" w:sz="0" w:space="0" w:color="auto"/>
        <w:bottom w:val="none" w:sz="0" w:space="0" w:color="auto"/>
        <w:right w:val="none" w:sz="0" w:space="0" w:color="auto"/>
      </w:divBdr>
    </w:div>
    <w:div w:id="1950504034">
      <w:bodyDiv w:val="1"/>
      <w:marLeft w:val="0"/>
      <w:marRight w:val="0"/>
      <w:marTop w:val="0"/>
      <w:marBottom w:val="0"/>
      <w:divBdr>
        <w:top w:val="none" w:sz="0" w:space="0" w:color="auto"/>
        <w:left w:val="none" w:sz="0" w:space="0" w:color="auto"/>
        <w:bottom w:val="none" w:sz="0" w:space="0" w:color="auto"/>
        <w:right w:val="none" w:sz="0" w:space="0" w:color="auto"/>
      </w:divBdr>
    </w:div>
    <w:div w:id="1951862287">
      <w:bodyDiv w:val="1"/>
      <w:marLeft w:val="0"/>
      <w:marRight w:val="0"/>
      <w:marTop w:val="0"/>
      <w:marBottom w:val="0"/>
      <w:divBdr>
        <w:top w:val="none" w:sz="0" w:space="0" w:color="auto"/>
        <w:left w:val="none" w:sz="0" w:space="0" w:color="auto"/>
        <w:bottom w:val="none" w:sz="0" w:space="0" w:color="auto"/>
        <w:right w:val="none" w:sz="0" w:space="0" w:color="auto"/>
      </w:divBdr>
    </w:div>
    <w:div w:id="1954170174">
      <w:bodyDiv w:val="1"/>
      <w:marLeft w:val="0"/>
      <w:marRight w:val="0"/>
      <w:marTop w:val="0"/>
      <w:marBottom w:val="0"/>
      <w:divBdr>
        <w:top w:val="none" w:sz="0" w:space="0" w:color="auto"/>
        <w:left w:val="none" w:sz="0" w:space="0" w:color="auto"/>
        <w:bottom w:val="none" w:sz="0" w:space="0" w:color="auto"/>
        <w:right w:val="none" w:sz="0" w:space="0" w:color="auto"/>
      </w:divBdr>
    </w:div>
    <w:div w:id="1955557730">
      <w:bodyDiv w:val="1"/>
      <w:marLeft w:val="0"/>
      <w:marRight w:val="0"/>
      <w:marTop w:val="0"/>
      <w:marBottom w:val="0"/>
      <w:divBdr>
        <w:top w:val="none" w:sz="0" w:space="0" w:color="auto"/>
        <w:left w:val="none" w:sz="0" w:space="0" w:color="auto"/>
        <w:bottom w:val="none" w:sz="0" w:space="0" w:color="auto"/>
        <w:right w:val="none" w:sz="0" w:space="0" w:color="auto"/>
      </w:divBdr>
    </w:div>
    <w:div w:id="1959946062">
      <w:bodyDiv w:val="1"/>
      <w:marLeft w:val="0"/>
      <w:marRight w:val="0"/>
      <w:marTop w:val="0"/>
      <w:marBottom w:val="0"/>
      <w:divBdr>
        <w:top w:val="none" w:sz="0" w:space="0" w:color="auto"/>
        <w:left w:val="none" w:sz="0" w:space="0" w:color="auto"/>
        <w:bottom w:val="none" w:sz="0" w:space="0" w:color="auto"/>
        <w:right w:val="none" w:sz="0" w:space="0" w:color="auto"/>
      </w:divBdr>
    </w:div>
    <w:div w:id="1965960127">
      <w:bodyDiv w:val="1"/>
      <w:marLeft w:val="0"/>
      <w:marRight w:val="0"/>
      <w:marTop w:val="0"/>
      <w:marBottom w:val="0"/>
      <w:divBdr>
        <w:top w:val="none" w:sz="0" w:space="0" w:color="auto"/>
        <w:left w:val="none" w:sz="0" w:space="0" w:color="auto"/>
        <w:bottom w:val="none" w:sz="0" w:space="0" w:color="auto"/>
        <w:right w:val="none" w:sz="0" w:space="0" w:color="auto"/>
      </w:divBdr>
    </w:div>
    <w:div w:id="1969043710">
      <w:bodyDiv w:val="1"/>
      <w:marLeft w:val="0"/>
      <w:marRight w:val="0"/>
      <w:marTop w:val="0"/>
      <w:marBottom w:val="0"/>
      <w:divBdr>
        <w:top w:val="none" w:sz="0" w:space="0" w:color="auto"/>
        <w:left w:val="none" w:sz="0" w:space="0" w:color="auto"/>
        <w:bottom w:val="none" w:sz="0" w:space="0" w:color="auto"/>
        <w:right w:val="none" w:sz="0" w:space="0" w:color="auto"/>
      </w:divBdr>
    </w:div>
    <w:div w:id="1972974244">
      <w:bodyDiv w:val="1"/>
      <w:marLeft w:val="0"/>
      <w:marRight w:val="0"/>
      <w:marTop w:val="0"/>
      <w:marBottom w:val="0"/>
      <w:divBdr>
        <w:top w:val="none" w:sz="0" w:space="0" w:color="auto"/>
        <w:left w:val="none" w:sz="0" w:space="0" w:color="auto"/>
        <w:bottom w:val="none" w:sz="0" w:space="0" w:color="auto"/>
        <w:right w:val="none" w:sz="0" w:space="0" w:color="auto"/>
      </w:divBdr>
    </w:div>
    <w:div w:id="1973636897">
      <w:bodyDiv w:val="1"/>
      <w:marLeft w:val="0"/>
      <w:marRight w:val="0"/>
      <w:marTop w:val="0"/>
      <w:marBottom w:val="0"/>
      <w:divBdr>
        <w:top w:val="none" w:sz="0" w:space="0" w:color="auto"/>
        <w:left w:val="none" w:sz="0" w:space="0" w:color="auto"/>
        <w:bottom w:val="none" w:sz="0" w:space="0" w:color="auto"/>
        <w:right w:val="none" w:sz="0" w:space="0" w:color="auto"/>
      </w:divBdr>
    </w:div>
    <w:div w:id="1977955130">
      <w:bodyDiv w:val="1"/>
      <w:marLeft w:val="0"/>
      <w:marRight w:val="0"/>
      <w:marTop w:val="0"/>
      <w:marBottom w:val="0"/>
      <w:divBdr>
        <w:top w:val="none" w:sz="0" w:space="0" w:color="auto"/>
        <w:left w:val="none" w:sz="0" w:space="0" w:color="auto"/>
        <w:bottom w:val="none" w:sz="0" w:space="0" w:color="auto"/>
        <w:right w:val="none" w:sz="0" w:space="0" w:color="auto"/>
      </w:divBdr>
    </w:div>
    <w:div w:id="1978878602">
      <w:bodyDiv w:val="1"/>
      <w:marLeft w:val="0"/>
      <w:marRight w:val="0"/>
      <w:marTop w:val="0"/>
      <w:marBottom w:val="0"/>
      <w:divBdr>
        <w:top w:val="none" w:sz="0" w:space="0" w:color="auto"/>
        <w:left w:val="none" w:sz="0" w:space="0" w:color="auto"/>
        <w:bottom w:val="none" w:sz="0" w:space="0" w:color="auto"/>
        <w:right w:val="none" w:sz="0" w:space="0" w:color="auto"/>
      </w:divBdr>
    </w:div>
    <w:div w:id="1980455564">
      <w:bodyDiv w:val="1"/>
      <w:marLeft w:val="0"/>
      <w:marRight w:val="0"/>
      <w:marTop w:val="0"/>
      <w:marBottom w:val="0"/>
      <w:divBdr>
        <w:top w:val="none" w:sz="0" w:space="0" w:color="auto"/>
        <w:left w:val="none" w:sz="0" w:space="0" w:color="auto"/>
        <w:bottom w:val="none" w:sz="0" w:space="0" w:color="auto"/>
        <w:right w:val="none" w:sz="0" w:space="0" w:color="auto"/>
      </w:divBdr>
    </w:div>
    <w:div w:id="1980572002">
      <w:bodyDiv w:val="1"/>
      <w:marLeft w:val="0"/>
      <w:marRight w:val="0"/>
      <w:marTop w:val="0"/>
      <w:marBottom w:val="0"/>
      <w:divBdr>
        <w:top w:val="none" w:sz="0" w:space="0" w:color="auto"/>
        <w:left w:val="none" w:sz="0" w:space="0" w:color="auto"/>
        <w:bottom w:val="none" w:sz="0" w:space="0" w:color="auto"/>
        <w:right w:val="none" w:sz="0" w:space="0" w:color="auto"/>
      </w:divBdr>
    </w:div>
    <w:div w:id="1981417068">
      <w:bodyDiv w:val="1"/>
      <w:marLeft w:val="0"/>
      <w:marRight w:val="0"/>
      <w:marTop w:val="0"/>
      <w:marBottom w:val="0"/>
      <w:divBdr>
        <w:top w:val="none" w:sz="0" w:space="0" w:color="auto"/>
        <w:left w:val="none" w:sz="0" w:space="0" w:color="auto"/>
        <w:bottom w:val="none" w:sz="0" w:space="0" w:color="auto"/>
        <w:right w:val="none" w:sz="0" w:space="0" w:color="auto"/>
      </w:divBdr>
    </w:div>
    <w:div w:id="1981572035">
      <w:bodyDiv w:val="1"/>
      <w:marLeft w:val="0"/>
      <w:marRight w:val="0"/>
      <w:marTop w:val="0"/>
      <w:marBottom w:val="0"/>
      <w:divBdr>
        <w:top w:val="none" w:sz="0" w:space="0" w:color="auto"/>
        <w:left w:val="none" w:sz="0" w:space="0" w:color="auto"/>
        <w:bottom w:val="none" w:sz="0" w:space="0" w:color="auto"/>
        <w:right w:val="none" w:sz="0" w:space="0" w:color="auto"/>
      </w:divBdr>
    </w:div>
    <w:div w:id="1982692760">
      <w:bodyDiv w:val="1"/>
      <w:marLeft w:val="0"/>
      <w:marRight w:val="0"/>
      <w:marTop w:val="0"/>
      <w:marBottom w:val="0"/>
      <w:divBdr>
        <w:top w:val="none" w:sz="0" w:space="0" w:color="auto"/>
        <w:left w:val="none" w:sz="0" w:space="0" w:color="auto"/>
        <w:bottom w:val="none" w:sz="0" w:space="0" w:color="auto"/>
        <w:right w:val="none" w:sz="0" w:space="0" w:color="auto"/>
      </w:divBdr>
    </w:div>
    <w:div w:id="1986935674">
      <w:bodyDiv w:val="1"/>
      <w:marLeft w:val="0"/>
      <w:marRight w:val="0"/>
      <w:marTop w:val="0"/>
      <w:marBottom w:val="0"/>
      <w:divBdr>
        <w:top w:val="none" w:sz="0" w:space="0" w:color="auto"/>
        <w:left w:val="none" w:sz="0" w:space="0" w:color="auto"/>
        <w:bottom w:val="none" w:sz="0" w:space="0" w:color="auto"/>
        <w:right w:val="none" w:sz="0" w:space="0" w:color="auto"/>
      </w:divBdr>
    </w:div>
    <w:div w:id="1987781659">
      <w:bodyDiv w:val="1"/>
      <w:marLeft w:val="0"/>
      <w:marRight w:val="0"/>
      <w:marTop w:val="0"/>
      <w:marBottom w:val="0"/>
      <w:divBdr>
        <w:top w:val="none" w:sz="0" w:space="0" w:color="auto"/>
        <w:left w:val="none" w:sz="0" w:space="0" w:color="auto"/>
        <w:bottom w:val="none" w:sz="0" w:space="0" w:color="auto"/>
        <w:right w:val="none" w:sz="0" w:space="0" w:color="auto"/>
      </w:divBdr>
    </w:div>
    <w:div w:id="1991404061">
      <w:bodyDiv w:val="1"/>
      <w:marLeft w:val="0"/>
      <w:marRight w:val="0"/>
      <w:marTop w:val="0"/>
      <w:marBottom w:val="0"/>
      <w:divBdr>
        <w:top w:val="none" w:sz="0" w:space="0" w:color="auto"/>
        <w:left w:val="none" w:sz="0" w:space="0" w:color="auto"/>
        <w:bottom w:val="none" w:sz="0" w:space="0" w:color="auto"/>
        <w:right w:val="none" w:sz="0" w:space="0" w:color="auto"/>
      </w:divBdr>
    </w:div>
    <w:div w:id="1992831064">
      <w:bodyDiv w:val="1"/>
      <w:marLeft w:val="0"/>
      <w:marRight w:val="0"/>
      <w:marTop w:val="0"/>
      <w:marBottom w:val="0"/>
      <w:divBdr>
        <w:top w:val="none" w:sz="0" w:space="0" w:color="auto"/>
        <w:left w:val="none" w:sz="0" w:space="0" w:color="auto"/>
        <w:bottom w:val="none" w:sz="0" w:space="0" w:color="auto"/>
        <w:right w:val="none" w:sz="0" w:space="0" w:color="auto"/>
      </w:divBdr>
    </w:div>
    <w:div w:id="1996294947">
      <w:bodyDiv w:val="1"/>
      <w:marLeft w:val="0"/>
      <w:marRight w:val="0"/>
      <w:marTop w:val="0"/>
      <w:marBottom w:val="0"/>
      <w:divBdr>
        <w:top w:val="none" w:sz="0" w:space="0" w:color="auto"/>
        <w:left w:val="none" w:sz="0" w:space="0" w:color="auto"/>
        <w:bottom w:val="none" w:sz="0" w:space="0" w:color="auto"/>
        <w:right w:val="none" w:sz="0" w:space="0" w:color="auto"/>
      </w:divBdr>
    </w:div>
    <w:div w:id="2001958428">
      <w:bodyDiv w:val="1"/>
      <w:marLeft w:val="0"/>
      <w:marRight w:val="0"/>
      <w:marTop w:val="0"/>
      <w:marBottom w:val="0"/>
      <w:divBdr>
        <w:top w:val="none" w:sz="0" w:space="0" w:color="auto"/>
        <w:left w:val="none" w:sz="0" w:space="0" w:color="auto"/>
        <w:bottom w:val="none" w:sz="0" w:space="0" w:color="auto"/>
        <w:right w:val="none" w:sz="0" w:space="0" w:color="auto"/>
      </w:divBdr>
    </w:div>
    <w:div w:id="2003776435">
      <w:bodyDiv w:val="1"/>
      <w:marLeft w:val="0"/>
      <w:marRight w:val="0"/>
      <w:marTop w:val="0"/>
      <w:marBottom w:val="0"/>
      <w:divBdr>
        <w:top w:val="none" w:sz="0" w:space="0" w:color="auto"/>
        <w:left w:val="none" w:sz="0" w:space="0" w:color="auto"/>
        <w:bottom w:val="none" w:sz="0" w:space="0" w:color="auto"/>
        <w:right w:val="none" w:sz="0" w:space="0" w:color="auto"/>
      </w:divBdr>
    </w:div>
    <w:div w:id="2008244675">
      <w:bodyDiv w:val="1"/>
      <w:marLeft w:val="0"/>
      <w:marRight w:val="0"/>
      <w:marTop w:val="0"/>
      <w:marBottom w:val="0"/>
      <w:divBdr>
        <w:top w:val="none" w:sz="0" w:space="0" w:color="auto"/>
        <w:left w:val="none" w:sz="0" w:space="0" w:color="auto"/>
        <w:bottom w:val="none" w:sz="0" w:space="0" w:color="auto"/>
        <w:right w:val="none" w:sz="0" w:space="0" w:color="auto"/>
      </w:divBdr>
    </w:div>
    <w:div w:id="2010281119">
      <w:bodyDiv w:val="1"/>
      <w:marLeft w:val="0"/>
      <w:marRight w:val="0"/>
      <w:marTop w:val="0"/>
      <w:marBottom w:val="0"/>
      <w:divBdr>
        <w:top w:val="none" w:sz="0" w:space="0" w:color="auto"/>
        <w:left w:val="none" w:sz="0" w:space="0" w:color="auto"/>
        <w:bottom w:val="none" w:sz="0" w:space="0" w:color="auto"/>
        <w:right w:val="none" w:sz="0" w:space="0" w:color="auto"/>
      </w:divBdr>
    </w:div>
    <w:div w:id="2016028032">
      <w:bodyDiv w:val="1"/>
      <w:marLeft w:val="0"/>
      <w:marRight w:val="0"/>
      <w:marTop w:val="0"/>
      <w:marBottom w:val="0"/>
      <w:divBdr>
        <w:top w:val="none" w:sz="0" w:space="0" w:color="auto"/>
        <w:left w:val="none" w:sz="0" w:space="0" w:color="auto"/>
        <w:bottom w:val="none" w:sz="0" w:space="0" w:color="auto"/>
        <w:right w:val="none" w:sz="0" w:space="0" w:color="auto"/>
      </w:divBdr>
    </w:div>
    <w:div w:id="2016420646">
      <w:bodyDiv w:val="1"/>
      <w:marLeft w:val="0"/>
      <w:marRight w:val="0"/>
      <w:marTop w:val="0"/>
      <w:marBottom w:val="0"/>
      <w:divBdr>
        <w:top w:val="none" w:sz="0" w:space="0" w:color="auto"/>
        <w:left w:val="none" w:sz="0" w:space="0" w:color="auto"/>
        <w:bottom w:val="none" w:sz="0" w:space="0" w:color="auto"/>
        <w:right w:val="none" w:sz="0" w:space="0" w:color="auto"/>
      </w:divBdr>
    </w:div>
    <w:div w:id="2019693895">
      <w:bodyDiv w:val="1"/>
      <w:marLeft w:val="0"/>
      <w:marRight w:val="0"/>
      <w:marTop w:val="0"/>
      <w:marBottom w:val="0"/>
      <w:divBdr>
        <w:top w:val="none" w:sz="0" w:space="0" w:color="auto"/>
        <w:left w:val="none" w:sz="0" w:space="0" w:color="auto"/>
        <w:bottom w:val="none" w:sz="0" w:space="0" w:color="auto"/>
        <w:right w:val="none" w:sz="0" w:space="0" w:color="auto"/>
      </w:divBdr>
    </w:div>
    <w:div w:id="2019769408">
      <w:bodyDiv w:val="1"/>
      <w:marLeft w:val="0"/>
      <w:marRight w:val="0"/>
      <w:marTop w:val="0"/>
      <w:marBottom w:val="0"/>
      <w:divBdr>
        <w:top w:val="none" w:sz="0" w:space="0" w:color="auto"/>
        <w:left w:val="none" w:sz="0" w:space="0" w:color="auto"/>
        <w:bottom w:val="none" w:sz="0" w:space="0" w:color="auto"/>
        <w:right w:val="none" w:sz="0" w:space="0" w:color="auto"/>
      </w:divBdr>
    </w:div>
    <w:div w:id="2024165257">
      <w:bodyDiv w:val="1"/>
      <w:marLeft w:val="0"/>
      <w:marRight w:val="0"/>
      <w:marTop w:val="0"/>
      <w:marBottom w:val="0"/>
      <w:divBdr>
        <w:top w:val="none" w:sz="0" w:space="0" w:color="auto"/>
        <w:left w:val="none" w:sz="0" w:space="0" w:color="auto"/>
        <w:bottom w:val="none" w:sz="0" w:space="0" w:color="auto"/>
        <w:right w:val="none" w:sz="0" w:space="0" w:color="auto"/>
      </w:divBdr>
    </w:div>
    <w:div w:id="2024742409">
      <w:bodyDiv w:val="1"/>
      <w:marLeft w:val="0"/>
      <w:marRight w:val="0"/>
      <w:marTop w:val="0"/>
      <w:marBottom w:val="0"/>
      <w:divBdr>
        <w:top w:val="none" w:sz="0" w:space="0" w:color="auto"/>
        <w:left w:val="none" w:sz="0" w:space="0" w:color="auto"/>
        <w:bottom w:val="none" w:sz="0" w:space="0" w:color="auto"/>
        <w:right w:val="none" w:sz="0" w:space="0" w:color="auto"/>
      </w:divBdr>
    </w:div>
    <w:div w:id="2025790694">
      <w:bodyDiv w:val="1"/>
      <w:marLeft w:val="0"/>
      <w:marRight w:val="0"/>
      <w:marTop w:val="0"/>
      <w:marBottom w:val="0"/>
      <w:divBdr>
        <w:top w:val="none" w:sz="0" w:space="0" w:color="auto"/>
        <w:left w:val="none" w:sz="0" w:space="0" w:color="auto"/>
        <w:bottom w:val="none" w:sz="0" w:space="0" w:color="auto"/>
        <w:right w:val="none" w:sz="0" w:space="0" w:color="auto"/>
      </w:divBdr>
    </w:div>
    <w:div w:id="2028670758">
      <w:bodyDiv w:val="1"/>
      <w:marLeft w:val="0"/>
      <w:marRight w:val="0"/>
      <w:marTop w:val="0"/>
      <w:marBottom w:val="0"/>
      <w:divBdr>
        <w:top w:val="none" w:sz="0" w:space="0" w:color="auto"/>
        <w:left w:val="none" w:sz="0" w:space="0" w:color="auto"/>
        <w:bottom w:val="none" w:sz="0" w:space="0" w:color="auto"/>
        <w:right w:val="none" w:sz="0" w:space="0" w:color="auto"/>
      </w:divBdr>
    </w:div>
    <w:div w:id="2029329076">
      <w:bodyDiv w:val="1"/>
      <w:marLeft w:val="0"/>
      <w:marRight w:val="0"/>
      <w:marTop w:val="0"/>
      <w:marBottom w:val="0"/>
      <w:divBdr>
        <w:top w:val="none" w:sz="0" w:space="0" w:color="auto"/>
        <w:left w:val="none" w:sz="0" w:space="0" w:color="auto"/>
        <w:bottom w:val="none" w:sz="0" w:space="0" w:color="auto"/>
        <w:right w:val="none" w:sz="0" w:space="0" w:color="auto"/>
      </w:divBdr>
    </w:div>
    <w:div w:id="2030181589">
      <w:bodyDiv w:val="1"/>
      <w:marLeft w:val="0"/>
      <w:marRight w:val="0"/>
      <w:marTop w:val="0"/>
      <w:marBottom w:val="0"/>
      <w:divBdr>
        <w:top w:val="none" w:sz="0" w:space="0" w:color="auto"/>
        <w:left w:val="none" w:sz="0" w:space="0" w:color="auto"/>
        <w:bottom w:val="none" w:sz="0" w:space="0" w:color="auto"/>
        <w:right w:val="none" w:sz="0" w:space="0" w:color="auto"/>
      </w:divBdr>
    </w:div>
    <w:div w:id="2030400902">
      <w:bodyDiv w:val="1"/>
      <w:marLeft w:val="0"/>
      <w:marRight w:val="0"/>
      <w:marTop w:val="0"/>
      <w:marBottom w:val="0"/>
      <w:divBdr>
        <w:top w:val="none" w:sz="0" w:space="0" w:color="auto"/>
        <w:left w:val="none" w:sz="0" w:space="0" w:color="auto"/>
        <w:bottom w:val="none" w:sz="0" w:space="0" w:color="auto"/>
        <w:right w:val="none" w:sz="0" w:space="0" w:color="auto"/>
      </w:divBdr>
    </w:div>
    <w:div w:id="2036420355">
      <w:bodyDiv w:val="1"/>
      <w:marLeft w:val="0"/>
      <w:marRight w:val="0"/>
      <w:marTop w:val="0"/>
      <w:marBottom w:val="0"/>
      <w:divBdr>
        <w:top w:val="none" w:sz="0" w:space="0" w:color="auto"/>
        <w:left w:val="none" w:sz="0" w:space="0" w:color="auto"/>
        <w:bottom w:val="none" w:sz="0" w:space="0" w:color="auto"/>
        <w:right w:val="none" w:sz="0" w:space="0" w:color="auto"/>
      </w:divBdr>
    </w:div>
    <w:div w:id="2038044066">
      <w:bodyDiv w:val="1"/>
      <w:marLeft w:val="0"/>
      <w:marRight w:val="0"/>
      <w:marTop w:val="0"/>
      <w:marBottom w:val="0"/>
      <w:divBdr>
        <w:top w:val="none" w:sz="0" w:space="0" w:color="auto"/>
        <w:left w:val="none" w:sz="0" w:space="0" w:color="auto"/>
        <w:bottom w:val="none" w:sz="0" w:space="0" w:color="auto"/>
        <w:right w:val="none" w:sz="0" w:space="0" w:color="auto"/>
      </w:divBdr>
    </w:div>
    <w:div w:id="2038651936">
      <w:bodyDiv w:val="1"/>
      <w:marLeft w:val="0"/>
      <w:marRight w:val="0"/>
      <w:marTop w:val="0"/>
      <w:marBottom w:val="0"/>
      <w:divBdr>
        <w:top w:val="none" w:sz="0" w:space="0" w:color="auto"/>
        <w:left w:val="none" w:sz="0" w:space="0" w:color="auto"/>
        <w:bottom w:val="none" w:sz="0" w:space="0" w:color="auto"/>
        <w:right w:val="none" w:sz="0" w:space="0" w:color="auto"/>
      </w:divBdr>
    </w:div>
    <w:div w:id="2039238081">
      <w:bodyDiv w:val="1"/>
      <w:marLeft w:val="0"/>
      <w:marRight w:val="0"/>
      <w:marTop w:val="0"/>
      <w:marBottom w:val="0"/>
      <w:divBdr>
        <w:top w:val="none" w:sz="0" w:space="0" w:color="auto"/>
        <w:left w:val="none" w:sz="0" w:space="0" w:color="auto"/>
        <w:bottom w:val="none" w:sz="0" w:space="0" w:color="auto"/>
        <w:right w:val="none" w:sz="0" w:space="0" w:color="auto"/>
      </w:divBdr>
    </w:div>
    <w:div w:id="2039815406">
      <w:bodyDiv w:val="1"/>
      <w:marLeft w:val="0"/>
      <w:marRight w:val="0"/>
      <w:marTop w:val="0"/>
      <w:marBottom w:val="0"/>
      <w:divBdr>
        <w:top w:val="none" w:sz="0" w:space="0" w:color="auto"/>
        <w:left w:val="none" w:sz="0" w:space="0" w:color="auto"/>
        <w:bottom w:val="none" w:sz="0" w:space="0" w:color="auto"/>
        <w:right w:val="none" w:sz="0" w:space="0" w:color="auto"/>
      </w:divBdr>
    </w:div>
    <w:div w:id="2042702550">
      <w:bodyDiv w:val="1"/>
      <w:marLeft w:val="0"/>
      <w:marRight w:val="0"/>
      <w:marTop w:val="0"/>
      <w:marBottom w:val="0"/>
      <w:divBdr>
        <w:top w:val="none" w:sz="0" w:space="0" w:color="auto"/>
        <w:left w:val="none" w:sz="0" w:space="0" w:color="auto"/>
        <w:bottom w:val="none" w:sz="0" w:space="0" w:color="auto"/>
        <w:right w:val="none" w:sz="0" w:space="0" w:color="auto"/>
      </w:divBdr>
    </w:div>
    <w:div w:id="2045708792">
      <w:bodyDiv w:val="1"/>
      <w:marLeft w:val="0"/>
      <w:marRight w:val="0"/>
      <w:marTop w:val="0"/>
      <w:marBottom w:val="0"/>
      <w:divBdr>
        <w:top w:val="none" w:sz="0" w:space="0" w:color="auto"/>
        <w:left w:val="none" w:sz="0" w:space="0" w:color="auto"/>
        <w:bottom w:val="none" w:sz="0" w:space="0" w:color="auto"/>
        <w:right w:val="none" w:sz="0" w:space="0" w:color="auto"/>
      </w:divBdr>
    </w:div>
    <w:div w:id="2047369112">
      <w:bodyDiv w:val="1"/>
      <w:marLeft w:val="0"/>
      <w:marRight w:val="0"/>
      <w:marTop w:val="0"/>
      <w:marBottom w:val="0"/>
      <w:divBdr>
        <w:top w:val="none" w:sz="0" w:space="0" w:color="auto"/>
        <w:left w:val="none" w:sz="0" w:space="0" w:color="auto"/>
        <w:bottom w:val="none" w:sz="0" w:space="0" w:color="auto"/>
        <w:right w:val="none" w:sz="0" w:space="0" w:color="auto"/>
      </w:divBdr>
    </w:div>
    <w:div w:id="2051176731">
      <w:bodyDiv w:val="1"/>
      <w:marLeft w:val="0"/>
      <w:marRight w:val="0"/>
      <w:marTop w:val="0"/>
      <w:marBottom w:val="0"/>
      <w:divBdr>
        <w:top w:val="none" w:sz="0" w:space="0" w:color="auto"/>
        <w:left w:val="none" w:sz="0" w:space="0" w:color="auto"/>
        <w:bottom w:val="none" w:sz="0" w:space="0" w:color="auto"/>
        <w:right w:val="none" w:sz="0" w:space="0" w:color="auto"/>
      </w:divBdr>
    </w:div>
    <w:div w:id="2058625803">
      <w:bodyDiv w:val="1"/>
      <w:marLeft w:val="0"/>
      <w:marRight w:val="0"/>
      <w:marTop w:val="0"/>
      <w:marBottom w:val="0"/>
      <w:divBdr>
        <w:top w:val="none" w:sz="0" w:space="0" w:color="auto"/>
        <w:left w:val="none" w:sz="0" w:space="0" w:color="auto"/>
        <w:bottom w:val="none" w:sz="0" w:space="0" w:color="auto"/>
        <w:right w:val="none" w:sz="0" w:space="0" w:color="auto"/>
      </w:divBdr>
    </w:div>
    <w:div w:id="2062748519">
      <w:bodyDiv w:val="1"/>
      <w:marLeft w:val="0"/>
      <w:marRight w:val="0"/>
      <w:marTop w:val="0"/>
      <w:marBottom w:val="0"/>
      <w:divBdr>
        <w:top w:val="none" w:sz="0" w:space="0" w:color="auto"/>
        <w:left w:val="none" w:sz="0" w:space="0" w:color="auto"/>
        <w:bottom w:val="none" w:sz="0" w:space="0" w:color="auto"/>
        <w:right w:val="none" w:sz="0" w:space="0" w:color="auto"/>
      </w:divBdr>
    </w:div>
    <w:div w:id="2064132919">
      <w:bodyDiv w:val="1"/>
      <w:marLeft w:val="0"/>
      <w:marRight w:val="0"/>
      <w:marTop w:val="0"/>
      <w:marBottom w:val="0"/>
      <w:divBdr>
        <w:top w:val="none" w:sz="0" w:space="0" w:color="auto"/>
        <w:left w:val="none" w:sz="0" w:space="0" w:color="auto"/>
        <w:bottom w:val="none" w:sz="0" w:space="0" w:color="auto"/>
        <w:right w:val="none" w:sz="0" w:space="0" w:color="auto"/>
      </w:divBdr>
    </w:div>
    <w:div w:id="2067096308">
      <w:bodyDiv w:val="1"/>
      <w:marLeft w:val="0"/>
      <w:marRight w:val="0"/>
      <w:marTop w:val="0"/>
      <w:marBottom w:val="0"/>
      <w:divBdr>
        <w:top w:val="none" w:sz="0" w:space="0" w:color="auto"/>
        <w:left w:val="none" w:sz="0" w:space="0" w:color="auto"/>
        <w:bottom w:val="none" w:sz="0" w:space="0" w:color="auto"/>
        <w:right w:val="none" w:sz="0" w:space="0" w:color="auto"/>
      </w:divBdr>
    </w:div>
    <w:div w:id="2079862288">
      <w:bodyDiv w:val="1"/>
      <w:marLeft w:val="0"/>
      <w:marRight w:val="0"/>
      <w:marTop w:val="0"/>
      <w:marBottom w:val="0"/>
      <w:divBdr>
        <w:top w:val="none" w:sz="0" w:space="0" w:color="auto"/>
        <w:left w:val="none" w:sz="0" w:space="0" w:color="auto"/>
        <w:bottom w:val="none" w:sz="0" w:space="0" w:color="auto"/>
        <w:right w:val="none" w:sz="0" w:space="0" w:color="auto"/>
      </w:divBdr>
    </w:div>
    <w:div w:id="2090148370">
      <w:bodyDiv w:val="1"/>
      <w:marLeft w:val="0"/>
      <w:marRight w:val="0"/>
      <w:marTop w:val="0"/>
      <w:marBottom w:val="0"/>
      <w:divBdr>
        <w:top w:val="none" w:sz="0" w:space="0" w:color="auto"/>
        <w:left w:val="none" w:sz="0" w:space="0" w:color="auto"/>
        <w:bottom w:val="none" w:sz="0" w:space="0" w:color="auto"/>
        <w:right w:val="none" w:sz="0" w:space="0" w:color="auto"/>
      </w:divBdr>
    </w:div>
    <w:div w:id="2095197880">
      <w:bodyDiv w:val="1"/>
      <w:marLeft w:val="0"/>
      <w:marRight w:val="0"/>
      <w:marTop w:val="0"/>
      <w:marBottom w:val="0"/>
      <w:divBdr>
        <w:top w:val="none" w:sz="0" w:space="0" w:color="auto"/>
        <w:left w:val="none" w:sz="0" w:space="0" w:color="auto"/>
        <w:bottom w:val="none" w:sz="0" w:space="0" w:color="auto"/>
        <w:right w:val="none" w:sz="0" w:space="0" w:color="auto"/>
      </w:divBdr>
    </w:div>
    <w:div w:id="2098742559">
      <w:bodyDiv w:val="1"/>
      <w:marLeft w:val="0"/>
      <w:marRight w:val="0"/>
      <w:marTop w:val="0"/>
      <w:marBottom w:val="0"/>
      <w:divBdr>
        <w:top w:val="none" w:sz="0" w:space="0" w:color="auto"/>
        <w:left w:val="none" w:sz="0" w:space="0" w:color="auto"/>
        <w:bottom w:val="none" w:sz="0" w:space="0" w:color="auto"/>
        <w:right w:val="none" w:sz="0" w:space="0" w:color="auto"/>
      </w:divBdr>
    </w:div>
    <w:div w:id="2104839915">
      <w:bodyDiv w:val="1"/>
      <w:marLeft w:val="0"/>
      <w:marRight w:val="0"/>
      <w:marTop w:val="0"/>
      <w:marBottom w:val="0"/>
      <w:divBdr>
        <w:top w:val="none" w:sz="0" w:space="0" w:color="auto"/>
        <w:left w:val="none" w:sz="0" w:space="0" w:color="auto"/>
        <w:bottom w:val="none" w:sz="0" w:space="0" w:color="auto"/>
        <w:right w:val="none" w:sz="0" w:space="0" w:color="auto"/>
      </w:divBdr>
    </w:div>
    <w:div w:id="2114477021">
      <w:bodyDiv w:val="1"/>
      <w:marLeft w:val="0"/>
      <w:marRight w:val="0"/>
      <w:marTop w:val="0"/>
      <w:marBottom w:val="0"/>
      <w:divBdr>
        <w:top w:val="none" w:sz="0" w:space="0" w:color="auto"/>
        <w:left w:val="none" w:sz="0" w:space="0" w:color="auto"/>
        <w:bottom w:val="none" w:sz="0" w:space="0" w:color="auto"/>
        <w:right w:val="none" w:sz="0" w:space="0" w:color="auto"/>
      </w:divBdr>
    </w:div>
    <w:div w:id="2115586325">
      <w:bodyDiv w:val="1"/>
      <w:marLeft w:val="0"/>
      <w:marRight w:val="0"/>
      <w:marTop w:val="0"/>
      <w:marBottom w:val="0"/>
      <w:divBdr>
        <w:top w:val="none" w:sz="0" w:space="0" w:color="auto"/>
        <w:left w:val="none" w:sz="0" w:space="0" w:color="auto"/>
        <w:bottom w:val="none" w:sz="0" w:space="0" w:color="auto"/>
        <w:right w:val="none" w:sz="0" w:space="0" w:color="auto"/>
      </w:divBdr>
    </w:div>
    <w:div w:id="2117409840">
      <w:bodyDiv w:val="1"/>
      <w:marLeft w:val="0"/>
      <w:marRight w:val="0"/>
      <w:marTop w:val="0"/>
      <w:marBottom w:val="0"/>
      <w:divBdr>
        <w:top w:val="none" w:sz="0" w:space="0" w:color="auto"/>
        <w:left w:val="none" w:sz="0" w:space="0" w:color="auto"/>
        <w:bottom w:val="none" w:sz="0" w:space="0" w:color="auto"/>
        <w:right w:val="none" w:sz="0" w:space="0" w:color="auto"/>
      </w:divBdr>
    </w:div>
    <w:div w:id="2119596630">
      <w:bodyDiv w:val="1"/>
      <w:marLeft w:val="0"/>
      <w:marRight w:val="0"/>
      <w:marTop w:val="0"/>
      <w:marBottom w:val="0"/>
      <w:divBdr>
        <w:top w:val="none" w:sz="0" w:space="0" w:color="auto"/>
        <w:left w:val="none" w:sz="0" w:space="0" w:color="auto"/>
        <w:bottom w:val="none" w:sz="0" w:space="0" w:color="auto"/>
        <w:right w:val="none" w:sz="0" w:space="0" w:color="auto"/>
      </w:divBdr>
    </w:div>
    <w:div w:id="2120104116">
      <w:bodyDiv w:val="1"/>
      <w:marLeft w:val="0"/>
      <w:marRight w:val="0"/>
      <w:marTop w:val="0"/>
      <w:marBottom w:val="0"/>
      <w:divBdr>
        <w:top w:val="none" w:sz="0" w:space="0" w:color="auto"/>
        <w:left w:val="none" w:sz="0" w:space="0" w:color="auto"/>
        <w:bottom w:val="none" w:sz="0" w:space="0" w:color="auto"/>
        <w:right w:val="none" w:sz="0" w:space="0" w:color="auto"/>
      </w:divBdr>
    </w:div>
    <w:div w:id="2132086383">
      <w:bodyDiv w:val="1"/>
      <w:marLeft w:val="0"/>
      <w:marRight w:val="0"/>
      <w:marTop w:val="0"/>
      <w:marBottom w:val="0"/>
      <w:divBdr>
        <w:top w:val="none" w:sz="0" w:space="0" w:color="auto"/>
        <w:left w:val="none" w:sz="0" w:space="0" w:color="auto"/>
        <w:bottom w:val="none" w:sz="0" w:space="0" w:color="auto"/>
        <w:right w:val="none" w:sz="0" w:space="0" w:color="auto"/>
      </w:divBdr>
    </w:div>
    <w:div w:id="2132942578">
      <w:bodyDiv w:val="1"/>
      <w:marLeft w:val="0"/>
      <w:marRight w:val="0"/>
      <w:marTop w:val="0"/>
      <w:marBottom w:val="0"/>
      <w:divBdr>
        <w:top w:val="none" w:sz="0" w:space="0" w:color="auto"/>
        <w:left w:val="none" w:sz="0" w:space="0" w:color="auto"/>
        <w:bottom w:val="none" w:sz="0" w:space="0" w:color="auto"/>
        <w:right w:val="none" w:sz="0" w:space="0" w:color="auto"/>
      </w:divBdr>
    </w:div>
    <w:div w:id="2133286352">
      <w:bodyDiv w:val="1"/>
      <w:marLeft w:val="0"/>
      <w:marRight w:val="0"/>
      <w:marTop w:val="0"/>
      <w:marBottom w:val="0"/>
      <w:divBdr>
        <w:top w:val="none" w:sz="0" w:space="0" w:color="auto"/>
        <w:left w:val="none" w:sz="0" w:space="0" w:color="auto"/>
        <w:bottom w:val="none" w:sz="0" w:space="0" w:color="auto"/>
        <w:right w:val="none" w:sz="0" w:space="0" w:color="auto"/>
      </w:divBdr>
    </w:div>
    <w:div w:id="2134207656">
      <w:bodyDiv w:val="1"/>
      <w:marLeft w:val="0"/>
      <w:marRight w:val="0"/>
      <w:marTop w:val="0"/>
      <w:marBottom w:val="0"/>
      <w:divBdr>
        <w:top w:val="none" w:sz="0" w:space="0" w:color="auto"/>
        <w:left w:val="none" w:sz="0" w:space="0" w:color="auto"/>
        <w:bottom w:val="none" w:sz="0" w:space="0" w:color="auto"/>
        <w:right w:val="none" w:sz="0" w:space="0" w:color="auto"/>
      </w:divBdr>
    </w:div>
    <w:div w:id="2135294673">
      <w:bodyDiv w:val="1"/>
      <w:marLeft w:val="0"/>
      <w:marRight w:val="0"/>
      <w:marTop w:val="0"/>
      <w:marBottom w:val="0"/>
      <w:divBdr>
        <w:top w:val="none" w:sz="0" w:space="0" w:color="auto"/>
        <w:left w:val="none" w:sz="0" w:space="0" w:color="auto"/>
        <w:bottom w:val="none" w:sz="0" w:space="0" w:color="auto"/>
        <w:right w:val="none" w:sz="0" w:space="0" w:color="auto"/>
      </w:divBdr>
    </w:div>
    <w:div w:id="2138135835">
      <w:bodyDiv w:val="1"/>
      <w:marLeft w:val="0"/>
      <w:marRight w:val="0"/>
      <w:marTop w:val="0"/>
      <w:marBottom w:val="0"/>
      <w:divBdr>
        <w:top w:val="none" w:sz="0" w:space="0" w:color="auto"/>
        <w:left w:val="none" w:sz="0" w:space="0" w:color="auto"/>
        <w:bottom w:val="none" w:sz="0" w:space="0" w:color="auto"/>
        <w:right w:val="none" w:sz="0" w:space="0" w:color="auto"/>
      </w:divBdr>
    </w:div>
    <w:div w:id="2141610839">
      <w:bodyDiv w:val="1"/>
      <w:marLeft w:val="0"/>
      <w:marRight w:val="0"/>
      <w:marTop w:val="0"/>
      <w:marBottom w:val="0"/>
      <w:divBdr>
        <w:top w:val="none" w:sz="0" w:space="0" w:color="auto"/>
        <w:left w:val="none" w:sz="0" w:space="0" w:color="auto"/>
        <w:bottom w:val="none" w:sz="0" w:space="0" w:color="auto"/>
        <w:right w:val="none" w:sz="0" w:space="0" w:color="auto"/>
      </w:divBdr>
    </w:div>
    <w:div w:id="214657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tboyarski/BCCRC-Snakemake"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1.emf"/><Relationship Id="rId17" Type="http://schemas.openxmlformats.org/officeDocument/2006/relationships/theme" Target="theme/theme1.xml"/><Relationship Id="rId2" Type="http://schemas.openxmlformats.org/officeDocument/2006/relationships/customXml" Target="../customXml/item2.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2017-01-24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Con17</b:Tag>
    <b:SourceType>InternetSite</b:SourceType>
    <b:Guid>{F960C732-3AE2-FA46-8EC7-67479F7D5DA3}</b:Guid>
    <b:Author>
      <b:Author>
        <b:Corporate>Conifer Systems LLC</b:Corporate>
      </b:Author>
    </b:Author>
    <b:Title>What’s Wrong With GNU make?</b:Title>
    <b:Year>2010</b:Year>
    <b:InternetSiteTitle>Conifer Systems</b:InternetSiteTitle>
    <b:URL>http://www.conifersystems.com/whitepapers/gnu-make/</b:URL>
    <b:RefOrder>8</b:RefOrder>
  </b:Source>
  <b:Source>
    <b:Tag>Mil98</b:Tag>
    <b:SourceType>JournalArticle</b:SourceType>
    <b:Guid>{1519E2C3-66D2-2D42-B409-CCB746145572}</b:Guid>
    <b:Title>Recursive make considered harmful</b:Title>
    <b:Year>1998</b:Year>
    <b:Author>
      <b:Author>
        <b:NameList>
          <b:Person>
            <b:Last>Miller</b:Last>
            <b:First>P</b:First>
          </b:Person>
        </b:NameList>
      </b:Author>
    </b:Author>
    <b:JournalName>AUUGN Journal of AUUG Inc</b:JournalName>
    <b:Volume>19</b:Volume>
    <b:Issue>1</b:Issue>
    <b:Pages>14-25</b:Pages>
    <b:RefOrder>9</b:RefOrder>
  </b:Source>
  <b:Source>
    <b:Tag>Sch00</b:Tag>
    <b:SourceType>JournalArticle</b:SourceType>
    <b:Guid>{1690ECA0-221F-FC45-AE75-A4E09BC0D81B}</b:Guid>
    <b:Author>
      <b:Author>
        <b:NameList>
          <b:Person>
            <b:Last>Schwab</b:Last>
            <b:First>M</b:First>
          </b:Person>
          <b:Person>
            <b:Last>Karrenbach</b:Last>
            <b:First>M</b:First>
          </b:Person>
          <b:Person>
            <b:Last>Claerbout</b:Last>
            <b:First>J</b:First>
          </b:Person>
        </b:NameList>
      </b:Author>
    </b:Author>
    <b:Title>Making scientific computations reproducible.</b:Title>
    <b:Year>2000</b:Year>
    <b:Volume>2</b:Volume>
    <b:Pages>61-67</b:Pages>
    <b:JournalName>Computing in Science and Engineering</b:JournalName>
    <b:Issue>6</b:Issue>
    <b:RefOrder>6</b:RefOrder>
  </b:Source>
  <b:Source>
    <b:Tag>Sun12</b:Tag>
    <b:SourceType>Book</b:SourceType>
    <b:Guid>{15D14D1A-FFC4-554A-8E83-A819C558E8FE}</b:Guid>
    <b:Title>Design patterns application in UML. In European Conference on Object-Oriented Programming</b:Title>
    <b:Publisher>Springer</b:Publisher>
    <b:City>Berlin</b:City>
    <b:Year>2012</b:Year>
    <b:Author>
      <b:Author>
        <b:NameList>
          <b:Person>
            <b:Last>Sunyé</b:Last>
            <b:First>G</b:First>
          </b:Person>
          <b:Person>
            <b:Last>Le Guennec</b:Last>
            <b:First>A</b:First>
          </b:Person>
          <b:Person>
            <b:Last>Jézéquel</b:Last>
            <b:Middle>M</b:Middle>
            <b:First>J</b:First>
          </b:Person>
        </b:NameList>
      </b:Author>
    </b:Author>
    <b:RefOrder>18</b:RefOrder>
  </b:Source>
  <b:Source>
    <b:Tag>Lar12</b:Tag>
    <b:SourceType>Book</b:SourceType>
    <b:Guid>{8FC25E92-9B33-6F4F-A197-D022BC633832}</b:Guid>
    <b:Title>Applying UML and Patterns: An Introduction to Object Oriented Analysis and Design and Interative Development</b:Title>
    <b:CountryRegion>India</b:CountryRegion>
    <b:Publisher>Pearson Education</b:Publisher>
    <b:Year>2012</b:Year>
    <b:Author>
      <b:Author>
        <b:NameList>
          <b:Person>
            <b:Last>Larman</b:Last>
            <b:First>C</b:First>
          </b:Person>
        </b:NameList>
      </b:Author>
    </b:Author>
    <b:RefOrder>2</b:RefOrder>
  </b:Source>
  <b:Source>
    <b:Tag>Due97</b:Tag>
    <b:SourceType>ConferenceProceedings</b:SourceType>
    <b:Guid>{46B84FCA-D460-6D42-B9CC-C63CC6735772}</b:Guid>
    <b:Title>Non-software examples of software design patterns. (Addendum)</b:Title>
    <b:Publisher>ACM</b:Publisher>
    <b:Year>1997</b:Year>
    <b:Pages>120-124</b:Pages>
    <b:Author>
      <b:Author>
        <b:NameList>
          <b:Person>
            <b:Last>Duell</b:Last>
            <b:First>M</b:First>
          </b:Person>
          <b:Person>
            <b:Last>Goodsen</b:Last>
            <b:First>J</b:First>
          </b:Person>
          <b:Person>
            <b:Last>Rising</b:Last>
            <b:First>L</b:First>
          </b:Person>
        </b:NameList>
      </b:Author>
    </b:Author>
    <b:ConferenceName>1997 ACM SIGPLAN conference on Object-oriented programming, systems, languages, and applications</b:ConferenceName>
    <b:RefOrder>19</b:RefOrder>
  </b:Source>
  <b:Source>
    <b:Tag>Wol94</b:Tag>
    <b:SourceType>Book</b:SourceType>
    <b:Guid>{6B1B8D65-6028-9842-9D13-4DDD5C18111F}</b:Guid>
    <b:Title>Design patterns for object-oriented software development.</b:Title>
    <b:Publisher>Addison-Wesley Publishing Co.</b:Publisher>
    <b:City>Reading</b:City>
    <b:Year>1994</b:Year>
    <b:Author>
      <b:Author>
        <b:NameList>
          <b:Person>
            <b:Last>Wolfgang</b:Last>
            <b:First>P</b:First>
          </b:Person>
        </b:NameList>
      </b:Author>
    </b:Author>
    <b:StateProvince>Massachusetts</b:StateProvince>
    <b:RefOrder>17</b:RefOrder>
  </b:Source>
  <b:Source>
    <b:Tag>Cha</b:Tag>
    <b:SourceType>InternetSite</b:SourceType>
    <b:Guid>{7683FE49-EF8F-894A-BD3E-8ABE78E6F69A}</b:Guid>
    <b:Title>CLC_Pipelines</b:Title>
    <b:InternetSiteTitle>GitHub</b:InternetSiteTitle>
    <b:URL>https://github.com/LCR-BCCRC/clc_pipelines</b:URL>
    <b:Comments>Private Repository</b:Comments>
    <b:Author>
      <b:Author>
        <b:NameList>
          <b:Person>
            <b:Last>Chan</b:Last>
            <b:Middle>C</b:Middle>
            <b:First>F</b:First>
          </b:Person>
          <b:Person>
            <b:Last>Hung</b:Last>
            <b:First>S</b:First>
          </b:Person>
          <b:Person>
            <b:Last>Chong</b:Last>
            <b:First>L</b:First>
          </b:Person>
        </b:NameList>
      </b:Author>
    </b:Author>
    <b:Year>2016</b:Year>
    <b:RefOrder>10</b:RefOrder>
  </b:Source>
  <b:Source>
    <b:Tag>Pyt17</b:Tag>
    <b:SourceType>InternetSite</b:SourceType>
    <b:Guid>{627E7CFC-E1FE-8049-9455-1A3CF9A91BEB}</b:Guid>
    <b:Author>
      <b:Author>
        <b:Corporate>Python Software Foundation</b:Corporate>
      </b:Author>
    </b:Author>
    <b:Title>Python 3.6.2</b:Title>
    <b:InternetSiteTitle>Python</b:InternetSiteTitle>
    <b:URL>https://www.python.org/downloads/release/python-362/</b:URL>
    <b:Year>2017</b:Year>
    <b:RefOrder>20</b:RefOrder>
  </b:Source>
  <b:Source>
    <b:Tag>Tut17</b:Tag>
    <b:SourceType>InternetSite</b:SourceType>
    <b:Guid>{9F89E67F-4E16-404A-8F1D-F35C0E3A14B9}</b:Guid>
    <b:Author>
      <b:Author>
        <b:Corporate>Tutorialspoint.com</b:Corporate>
      </b:Author>
    </b:Author>
    <b:Title>Python Object Oriented</b:Title>
    <b:InternetSiteTitle>Tutorials Point</b:InternetSiteTitle>
    <b:URL>https://www.tutorialspoint.com/python/python_classes_objects.htm</b:URL>
    <b:Year>2017</b:Year>
    <b:RefOrder>21</b:RefOrder>
  </b:Source>
  <b:Source>
    <b:Tag>Cin14</b:Tag>
    <b:SourceType>JournalArticle</b:SourceType>
    <b:Guid>{3A7DDAD8-4AE1-A148-8931-656CDC518B87}</b:Guid>
    <b:Title>BigDataScript: a scripting language for data pipelines</b:Title>
    <b:Year>2014</b:Year>
    <b:JournalName>Bioinformatics</b:JournalName>
    <b:Volume>31</b:Volume>
    <b:Issue>1</b:Issue>
    <b:Pages>10-16</b:Pages>
    <b:Author>
      <b:Author>
        <b:NameList>
          <b:Person>
            <b:Last>Cingolani</b:Last>
            <b:First>P</b:First>
          </b:Person>
          <b:Person>
            <b:Last>Sladek</b:Last>
            <b:First>R</b:First>
          </b:Person>
          <b:Person>
            <b:Last>Blanchette</b:Last>
            <b:First>M</b:First>
          </b:Person>
        </b:NameList>
      </b:Author>
    </b:Author>
    <b:RefOrder>11</b:RefOrder>
  </b:Source>
  <b:Source>
    <b:Tag>DiT14</b:Tag>
    <b:SourceType>Report</b:SourceType>
    <b:Guid>{9F8B7F1F-3704-5947-B77B-4F26E8CA5D40}</b:Guid>
    <b:Title>A novel tool for highly scalable computational pipelines</b:Title>
    <b:JournalName>Figshare</b:JournalName>
    <b:Publisher>Figshare</b:Publisher>
    <b:Year>2014</b:Year>
    <b:Author>
      <b:Author>
        <b:NameList>
          <b:Person>
            <b:Last>Di Tommaso</b:Last>
            <b:First>P</b:First>
          </b:Person>
          <b:Person>
            <b:Last>Chatzou</b:Last>
            <b:First>M</b:First>
          </b:Person>
          <b:Person>
            <b:Last>Baraja</b:Last>
            <b:Middle>P</b:Middle>
            <b:First>P</b:First>
          </b:Person>
          <b:Person>
            <b:Last>Notredame</b:Last>
            <b:First>C</b:First>
          </b:Person>
        </b:NameList>
      </b:Author>
    </b:Author>
    <b:RefOrder>12</b:RefOrder>
  </b:Source>
  <b:Source>
    <b:Tag>Kös12</b:Tag>
    <b:SourceType>JournalArticle</b:SourceType>
    <b:Guid>{37CED80D-92F6-1C4C-B152-DDF0C98B92D2}</b:Guid>
    <b:Title>Snakemake—a scalable bioinformatics workflow engine</b:Title>
    <b:Year>2012</b:Year>
    <b:Pages>2520-2522</b:Pages>
    <b:JournalName>Bioinformatics</b:JournalName>
    <b:Volume>28</b:Volume>
    <b:Issue>19</b:Issue>
    <b:Author>
      <b:Author>
        <b:NameList>
          <b:Person>
            <b:Last>Köster </b:Last>
            <b:First>J</b:First>
          </b:Person>
          <b:Person>
            <b:Last>Rahmann</b:Last>
            <b:First>S</b:First>
          </b:Person>
        </b:NameList>
      </b:Author>
    </b:Author>
    <b:RefOrder>13</b:RefOrder>
  </b:Source>
  <b:Source>
    <b:Tag>Lei17</b:Tag>
    <b:SourceType>JournalArticle</b:SourceType>
    <b:Guid>{164EB6C7-4F4C-1B4A-9D5A-A87DCC686EB3}</b:Guid>
    <b:Title>A review of bioinformatic pipeline frameworks.</b:Title>
    <b:JournalName>Briefings in bioinformatics</b:JournalName>
    <b:Year>2017</b:Year>
    <b:Volume>18</b:Volume>
    <b:Issue>3</b:Issue>
    <b:Pages>530-536</b:Pages>
    <b:Author>
      <b:Author>
        <b:NameList>
          <b:Person>
            <b:Last>Leipzig</b:Last>
            <b:First>J</b:First>
          </b:Person>
        </b:NameList>
      </b:Author>
    </b:Author>
    <b:RefOrder>14</b:RefOrder>
  </b:Source>
  <b:Source>
    <b:Tag>Kan17</b:Tag>
    <b:SourceType>JournalArticle</b:SourceType>
    <b:Guid>{8E90AF05-15B6-CE46-97B1-EF9E3CD3DF4D}</b:Guid>
    <b:Title>Investigating reproducibility and tracking provenance–A genomic workflow case study.</b:Title>
    <b:JournalName>BMC bioinformatics</b:JournalName>
    <b:Year>2017</b:Year>
    <b:Volume>18</b:Volume>
    <b:Issue>1</b:Issue>
    <b:Pages>337</b:Pages>
    <b:Author>
      <b:Author>
        <b:NameList>
          <b:Person>
            <b:Last>Kanwal</b:Last>
            <b:First>S</b:First>
          </b:Person>
          <b:Person>
            <b:Last>Khan</b:Last>
            <b:Middle>Z</b:Middle>
            <b:First>F</b:First>
          </b:Person>
          <b:Person>
            <b:Last>Lonie</b:Last>
            <b:First>A</b:First>
          </b:Person>
          <b:Person>
            <b:Last>Sinnott</b:Last>
            <b:First>R</b:First>
          </b:Person>
        </b:NameList>
      </b:Author>
    </b:Author>
    <b:RefOrder>22</b:RefOrder>
  </b:Source>
  <b:Source>
    <b:Tag>TIO17</b:Tag>
    <b:SourceType>InternetSite</b:SourceType>
    <b:Guid>{6217BAD2-C8F9-2040-86F4-6F867DE9B1D8}</b:Guid>
    <b:Title>TIOBE Index for July 2017</b:Title>
    <b:Year>2017</b:Year>
    <b:Month>07</b:Month>
    <b:Author>
      <b:Author>
        <b:Corporate>TIOBE software BV</b:Corporate>
      </b:Author>
    </b:Author>
    <b:InternetSiteTitle>TIOBE</b:InternetSiteTitle>
    <b:URL>https://www.tiobe.com/tiobe-index/</b:URL>
    <b:RefOrder>24</b:RefOrder>
  </b:Source>
  <b:Source>
    <b:Tag>Bur14</b:Tag>
    <b:SourceType>InternetSite</b:SourceType>
    <b:Guid>{25CFF01B-FEDA-2043-9426-C5E24D09E1E4}</b:Guid>
    <b:Title>Reasons for using design patterns</b:Title>
    <b:InternetSiteTitle>CodeProject.com</b:InternetSiteTitle>
    <b:URL>https://www.codeproject.com/Tips/808058/Reasons-for-using-design-patterns</b:URL>
    <b:Year>2014</b:Year>
    <b:Month>08</b:Month>
    <b:Day>14</b:Day>
    <b:Author>
      <b:Author>
        <b:NameList>
          <b:Person>
            <b:Last>Burford</b:Last>
            <b:First>D</b:First>
          </b:Person>
        </b:NameList>
      </b:Author>
    </b:Author>
    <b:RefOrder>16</b:RefOrder>
  </b:Source>
  <b:Source>
    <b:Tag>Fel79</b:Tag>
    <b:SourceType>JournalArticle</b:SourceType>
    <b:Guid>{A7A82FA5-5621-6C4E-BCB1-14F296CCDBA1}</b:Guid>
    <b:Title>GNU make manual</b:Title>
    <b:Year>2014</b:Year>
    <b:Author>
      <b:Author>
        <b:NameList>
          <b:Person>
            <b:Last>Stallman</b:Last>
            <b:First>M</b:First>
          </b:Person>
          <b:Person>
            <b:Last>Roland</b:Last>
            <b:First>M</b:First>
          </b:Person>
          <b:Person>
            <b:Last>Paul</b:Last>
            <b:First>D</b:First>
          </b:Person>
        </b:NameList>
      </b:Author>
    </b:Author>
    <b:JournalName>Free Software Foundation 3 </b:JournalName>
    <b:RefOrder>37</b:RefOrder>
  </b:Source>
  <b:Source>
    <b:Tag>Hum87</b:Tag>
    <b:SourceType>JournalArticle</b:SourceType>
    <b:Guid>{EDC71DA4-47A0-7841-B168-7D5A96CB5340}</b:Guid>
    <b:Title>Mk: a successor to make</b:Title>
    <b:URL>Hume, A. (1987).  AT and T Bell Laboratories. Computing Science. Chicago	 </b:URL>
    <b:Year>1987</b:Year>
    <b:JournalName>AT and T Bell Laboratories. Computing Science</b:JournalName>
    <b:Author>
      <b:Author>
        <b:NameList>
          <b:Person>
            <b:Last>Hume</b:Last>
            <b:First>A</b:First>
          </b:Person>
        </b:NameList>
      </b:Author>
    </b:Author>
    <b:RefOrder>3</b:RefOrder>
  </b:Source>
  <b:Source>
    <b:Tag>Par03</b:Tag>
    <b:SourceType>JournalArticle</b:SourceType>
    <b:Guid>{D797CF1A-3479-3C43-9EA0-746242B653BF}</b:Guid>
    <b:Title>Evolving from Bioinformatics in-the-Small to Bioinformatics in-the-Large. </b:Title>
    <b:JournalName>OMICS A Journal of Integrative Biology</b:JournalName>
    <b:Year>2003</b:Year>
    <b:Volume>7</b:Volume>
    <b:Issue>1</b:Issue>
    <b:Pages>37-48</b:Pages>
    <b:Author>
      <b:Author>
        <b:NameList>
          <b:Person>
            <b:Last>Parker </b:Last>
            <b:Middle>S</b:Middle>
            <b:First>D</b:First>
          </b:Person>
          <b:Person>
            <b:Last>Gorlick</b:Last>
            <b:Middle>M</b:Middle>
            <b:First>M</b:First>
          </b:Person>
          <b:Person>
            <b:Last>Lee</b:Last>
            <b:Middle>J</b:Middle>
            <b:First>C</b:First>
          </b:Person>
        </b:NameList>
      </b:Author>
    </b:Author>
    <b:RefOrder>7</b:RefOrder>
  </b:Source>
  <b:Source>
    <b:Tag>Sta91</b:Tag>
    <b:SourceType>InternetSite</b:SourceType>
    <b:Guid>{41C04B00-03C2-5143-8AA0-8039EC35A0CF}</b:Guid>
    <b:Title>GNU Make-A Program for Directing Recompilation.</b:Title>
    <b:Year>1991</b:Year>
    <b:Author>
      <b:Author>
        <b:NameList>
          <b:Person>
            <b:Last>Stallman</b:Last>
            <b:Middle>M</b:Middle>
            <b:First>R</b:First>
          </b:Person>
          <b:Person>
            <b:Last>McGrath</b:Last>
            <b:First>R</b:First>
          </b:Person>
        </b:NameList>
      </b:Author>
    </b:Author>
    <b:InternetSiteTitle>GNU</b:InternetSiteTitle>
    <b:URL>http://www.gnu.org/software/make/</b:URL>
    <b:RefOrder>4</b:RefOrder>
  </b:Source>
  <b:Source>
    <b:Tag>Fre16</b:Tag>
    <b:SourceType>InternetSite</b:SourceType>
    <b:Guid>{D5661D55-9092-6047-879F-AEA9593E2D66}</b:Guid>
    <b:Author>
      <b:Author>
        <b:Corporate>Free Software Foundation</b:Corporate>
      </b:Author>
    </b:Author>
    <b:Title>GNU Make Manual</b:Title>
    <b:InternetSiteTitle>GNU</b:InternetSiteTitle>
    <b:URL>https://www.gnu.org/software/make/manual/</b:URL>
    <b:Year>2016</b:Year>
    <b:Month>05</b:Month>
    <b:Day>22</b:Day>
    <b:RefOrder>5</b:RefOrder>
  </b:Source>
  <b:Source>
    <b:Tag>Ale77</b:Tag>
    <b:SourceType>JournalArticle</b:SourceType>
    <b:Guid>{EC374B9F-5141-EB48-81D4-4562BD6FC68A}</b:Guid>
    <b:Year>1977</b:Year>
    <b:JournalName>A pattern language: towns, buildings, construction</b:JournalName>
    <b:Publisher>Oxford University Press.</b:Publisher>
    <b:Author>
      <b:Author>
        <b:NameList>
          <b:Person>
            <b:Last>Alexander</b:Last>
            <b:First>C</b:First>
          </b:Person>
        </b:NameList>
      </b:Author>
    </b:Author>
    <b:RefOrder>15</b:RefOrder>
  </b:Source>
  <b:Source>
    <b:Tag>Gam95</b:Tag>
    <b:SourceType>JournalArticle</b:SourceType>
    <b:Guid>{0371B74C-60AA-A04F-840E-BFEF0E37F3A4}</b:Guid>
    <b:Title>Design patterns: elements of reusable object-oriented software.</b:Title>
    <b:JournalName>Pearson Education India.</b:JournalName>
    <b:Year>1995</b:Year>
    <b:Author>
      <b:Author>
        <b:NameList>
          <b:Person>
            <b:Last>Gamma</b:Last>
            <b:First>E</b:First>
          </b:Person>
        </b:NameList>
      </b:Author>
    </b:Author>
    <b:RefOrder>1</b:RefOrder>
  </b:Source>
  <b:Source>
    <b:Tag>Kob12</b:Tag>
    <b:SourceType>JournalArticle</b:SourceType>
    <b:Guid>{A5AE9FA9-1F53-A04F-90D0-0CF076C67CC3}</b:Guid>
    <b:Title>VarScan 2: somatic mutation and copy number alteration discovery in cancer by exome sequencing.</b:Title>
    <b:Year>2012</b:Year>
    <b:Author>
      <b:Author>
        <b:NameList>
          <b:Person>
            <b:Last>Koboldt</b:Last>
            <b:First>D</b:First>
            <b:Middle>C</b:Middle>
          </b:Person>
          <b:Person>
            <b:Last>Zhang</b:Last>
            <b:First>Q</b:First>
          </b:Person>
          <b:Person>
            <b:Last>Larson</b:Last>
            <b:First>D</b:First>
            <b:Middle>E</b:Middle>
          </b:Person>
          <b:Person>
            <b:Last>Shen</b:Last>
            <b:First>D</b:First>
          </b:Person>
          <b:Person>
            <b:Last>...</b:Last>
          </b:Person>
          <b:Person>
            <b:Last>Wilson</b:Last>
            <b:Middle>K</b:Middle>
            <b:First>R</b:First>
          </b:Person>
        </b:NameList>
      </b:Author>
    </b:Author>
    <b:JournalName>Genome research</b:JournalName>
    <b:Volume>22</b:Volume>
    <b:Issue>3</b:Issue>
    <b:Pages>568-576</b:Pages>
    <b:RefOrder>30</b:RefOrder>
  </b:Source>
  <b:Source>
    <b:Tag>LiH09</b:Tag>
    <b:SourceType>JournalArticle</b:SourceType>
    <b:Guid>{D62E8830-0AB0-7840-AC01-17BF780760A8}</b:Guid>
    <b:Title>The sequence alignment/map format and SAMtools.</b:Title>
    <b:JournalName>Bioinformatics</b:JournalName>
    <b:Year>2009</b:Year>
    <b:Volume>25</b:Volume>
    <b:Issue>16</b:Issue>
    <b:Pages>2078-2079</b:Pages>
    <b:Author>
      <b:Author>
        <b:NameList>
          <b:Person>
            <b:Last>Li</b:Last>
            <b:First>H</b:First>
          </b:Person>
          <b:Person>
            <b:Last>Handsaker</b:Last>
            <b:First>B</b:First>
          </b:Person>
          <b:Person>
            <b:Last>Wysoker</b:Last>
            <b:First>A</b:First>
          </b:Person>
          <b:Person>
            <b:Last>Fennell</b:Last>
            <b:Middle>R</b:Middle>
            <b:First>T</b:First>
          </b:Person>
          <b:Person>
            <b:Last>Fennell</b:Last>
            <b:First>T</b:First>
          </b:Person>
          <b:Person>
            <b:Last>Ruan</b:Last>
            <b:First>J</b:First>
          </b:Person>
          <b:Person>
            <b:Last>Homer</b:Last>
            <b:First>N</b:First>
          </b:Person>
          <b:Person>
            <b:Last>...</b:Last>
          </b:Person>
          <b:Person>
            <b:Last>Durbin</b:Last>
            <b:First>R</b:First>
          </b:Person>
        </b:NameList>
      </b:Author>
    </b:Author>
    <b:RefOrder>31</b:RefOrder>
  </b:Source>
  <b:Source>
    <b:Tag>LiH10</b:Tag>
    <b:SourceType>JournalArticle</b:SourceType>
    <b:Guid>{041E5D66-A31E-1C49-B380-DB51689FE9B8}</b:Guid>
    <b:Title>Fast and accurate long-read alignment with Burrows–Wheeler transform.                    </b:Title>
    <b:JournalName>Bioinformatics</b:JournalName>
    <b:Year>2010</b:Year>
    <b:Volume>26</b:Volume>
    <b:Issue>5</b:Issue>
    <b:Pages>589-595</b:Pages>
    <b:Author>
      <b:Author>
        <b:NameList>
          <b:Person>
            <b:Last>Li</b:Last>
            <b:First>H</b:First>
          </b:Person>
          <b:Person>
            <b:Last>Durbin</b:Last>
            <b:First>R</b:First>
          </b:Person>
        </b:NameList>
      </b:Author>
    </b:Author>
    <b:RefOrder>32</b:RefOrder>
  </b:Source>
  <b:Source>
    <b:Tag>Dob13</b:Tag>
    <b:SourceType>JournalArticle</b:SourceType>
    <b:Guid>{E00DB7E2-B52C-5048-AE9C-FE06DCBD1D5E}</b:Guid>
    <b:Title>STAR: ultrafast universal RNA-seq aligner.</b:Title>
    <b:JournalName>Bioinformatics</b:JournalName>
    <b:Year>2013</b:Year>
    <b:Volume>29</b:Volume>
    <b:Issue>1</b:Issue>
    <b:Pages>15-21</b:Pages>
    <b:Author>
      <b:Author>
        <b:NameList>
          <b:Person>
            <b:Last>Dobin</b:Last>
            <b:First>A</b:First>
          </b:Person>
          <b:Person>
            <b:Last>Davis</b:Last>
            <b:Middle>A</b:Middle>
            <b:First>C</b:First>
          </b:Person>
          <b:Person>
            <b:Last>Schlesinger</b:Last>
            <b:First>F</b:First>
          </b:Person>
          <b:Person>
            <b:Last>Drenkow</b:Last>
            <b:First>J</b:First>
          </b:Person>
          <b:Person>
            <b:Last>Zaleski</b:Last>
            <b:First>C</b:First>
          </b:Person>
          <b:Person>
            <b:Last>Jha</b:Last>
            <b:First>S</b:First>
          </b:Person>
          <b:Person>
            <b:Last>...</b:Last>
          </b:Person>
          <b:Person>
            <b:Last>Gingeras</b:Last>
            <b:Middle>R</b:Middle>
            <b:First>T</b:First>
          </b:Person>
        </b:NameList>
      </b:Author>
    </b:Author>
    <b:RefOrder>33</b:RefOrder>
  </b:Source>
  <b:Source>
    <b:Tag>Usi</b:Tag>
    <b:SourceType>JournalArticle</b:SourceType>
    <b:Guid>{82840C47-E074-A640-AC88-C5B0F75EA192}</b:Guid>
    <b:Title>Using Drosophila melanogaster as a model for genotoxic chemical mutational studies with a new program, SnpSift</b:Title>
    <b:JournalName>Frontiers in genetics</b:JournalName>
    <b:Year>2012</b:Year>
    <b:Volume>3</b:Volume>
    <b:Author>
      <b:Author>
        <b:NameList>
          <b:Person>
            <b:Last>Cingolani</b:Last>
            <b:First>P</b:First>
          </b:Person>
          <b:Person>
            <b:Last>Patel</b:Last>
            <b:First>V</b:First>
            <b:Middle>M</b:Middle>
          </b:Person>
          <b:Person>
            <b:Last>Coon</b:Last>
            <b:First>M</b:First>
          </b:Person>
          <b:Person>
            <b:Last>Nguyen</b:Last>
            <b:First>T</b:First>
          </b:Person>
          <b:Person>
            <b:Last>Land</b:Last>
            <b:First>S</b:First>
            <b:Middle>J</b:Middle>
          </b:Person>
          <b:Person>
            <b:Last>Ruden</b:Last>
            <b:First>D</b:First>
            <b:Middle>M</b:Middle>
          </b:Person>
          <b:Person>
            <b:Last>Lu</b:Last>
            <b:First>X</b:First>
          </b:Person>
        </b:NameList>
      </b:Author>
    </b:Author>
    <b:RefOrder>34</b:RefOrder>
  </b:Source>
  <b:Source>
    <b:Tag>Cin17</b:Tag>
    <b:SourceType>JournalArticle</b:SourceType>
    <b:Guid>{8608C557-6FCD-6042-A86F-21D51BCDE9AD}</b:Guid>
    <b:Title>A program for annotating and predicting the effects of single nucleotide polymorphisms, SnpEff: SNPs in the genome of Drosophila melanogaster strain w1118; iso-2; iso-3.</b:Title>
    <b:Year>2012</b:Year>
    <b:InternetSiteTitle>Fly</b:InternetSiteTitle>
    <b:URL>snpeff.sourceforge.net</b:URL>
    <b:Author>
      <b:Author>
        <b:NameList>
          <b:Person>
            <b:Last>Cingolani</b:Last>
            <b:First>P</b:First>
          </b:Person>
          <b:Person>
            <b:Last>Platts</b:Last>
            <b:First>A</b:First>
          </b:Person>
          <b:Person>
            <b:Last>Wang</b:Last>
            <b:Middle>L</b:Middle>
            <b:First>L</b:First>
          </b:Person>
          <b:Person>
            <b:Last>Coon </b:Last>
            <b:First>M</b:First>
          </b:Person>
          <b:Person>
            <b:Last>Nguyen</b:Last>
            <b:First>T</b:First>
          </b:Person>
          <b:Person>
            <b:Last>Wang </b:Last>
            <b:First>L</b:First>
          </b:Person>
          <b:Person>
            <b:Last>...</b:Last>
          </b:Person>
          <b:Person>
            <b:Last>Ruden</b:Last>
            <b:Middle>M</b:Middle>
            <b:First>D</b:First>
          </b:Person>
        </b:NameList>
      </b:Author>
    </b:Author>
    <b:Volume>6</b:Volume>
    <b:Issue>2</b:Issue>
    <b:Pages>80-92</b:Pages>
    <b:RefOrder>25</b:RefOrder>
  </b:Source>
  <b:Source>
    <b:Tag>Bro17</b:Tag>
    <b:SourceType>DocumentFromInternetSite</b:SourceType>
    <b:Guid>{5C5DB1DE-CC57-E14D-9C00-F9F5265253FB}</b:Guid>
    <b:Title>Picard</b:Title>
    <b:Year>2017</b:Year>
    <b:Author>
      <b:Author>
        <b:Corporate>Broad Institute</b:Corporate>
      </b:Author>
    </b:Author>
    <b:InternetSiteTitle>github.io</b:InternetSiteTitle>
    <b:URL>http://broadinstitute.github.io/picard/</b:URL>
    <b:RefOrder>35</b:RefOrder>
  </b:Source>
  <b:Source>
    <b:Tag>Con171</b:Tag>
    <b:SourceType>DocumentFromInternetSite</b:SourceType>
    <b:Guid>{BFB75856-2321-3549-B2B7-ADDA75A1E80A}</b:Guid>
    <b:Author>
      <b:Author>
        <b:Corporate>Continuum Analytics, Inc</b:Corporate>
      </b:Author>
    </b:Author>
    <b:Title>Conda Documentation</b:Title>
    <b:InternetSiteTitle>conda.io</b:InternetSiteTitle>
    <b:URL>https://conda.io/docs/index.html</b:URL>
    <b:Year>2017</b:Year>
    <b:RefOrder>29</b:RefOrder>
  </b:Source>
  <b:Source>
    <b:Tag>Gan00</b:Tag>
    <b:SourceType>JournalArticle</b:SourceType>
    <b:Guid>{9EF6E591-C108-CC44-A34C-2080713220C2}</b:Guid>
    <b:Title>An open graph visualization system and its applications to software engineering.</b:Title>
    <b:Year>2000</b:Year>
    <b:JournalName> Software - Practice and Experience</b:JournalName>
    <b:Volume>30</b:Volume>
    <b:Issue>11</b:Issue>
    <b:Pages>1203-1233</b:Pages>
    <b:Author>
      <b:Author>
        <b:NameList>
          <b:Person>
            <b:Last>Gansner</b:Last>
            <b:Middle>R</b:Middle>
            <b:First>E</b:First>
          </b:Person>
          <b:Person>
            <b:Last>North</b:Last>
            <b:Middle>C</b:Middle>
            <b:First>S</b:First>
          </b:Person>
        </b:NameList>
      </b:Author>
    </b:Author>
    <b:RefOrder>36</b:RefOrder>
  </b:Source>
  <b:Source>
    <b:Tag>Guo14</b:Tag>
    <b:SourceType>InternetSite</b:SourceType>
    <b:Guid>{61C484D1-2021-5744-A295-12BA62D36575}</b:Guid>
    <b:Title>Python is Now the Most Popular Introductory Teaching Language at Top U.S. Universities</b:Title>
    <b:InternetSiteTitle>https://cacm.acm.org</b:InternetSiteTitle>
    <b:URL>https://cacm.acm.org/blogs/blog-cacm/176450-python-is-now-the-most-popular-introductory-teaching-language-at-top-u-s-universities/fulltext</b:URL>
    <b:Year>2014</b:Year>
    <b:Month>7</b:Month>
    <b:Day>7</b:Day>
    <b:Author>
      <b:Author>
        <b:NameList>
          <b:Person>
            <b:Last>Guo</b:Last>
            <b:First>P</b:First>
          </b:Person>
        </b:NameList>
      </b:Author>
    </b:Author>
    <b:RefOrder>23</b:RefOrder>
  </b:Source>
  <b:Source>
    <b:Tag>Don17</b:Tag>
    <b:SourceType>InternetSite</b:SourceType>
    <b:Guid>{7BD41D56-748D-AC40-B9E5-7A1AE845BA89}</b:Guid>
    <b:Title>Python as a First Programming Language for Everyone</b:Title>
    <b:InternetSiteTitle>www.cs.ubc.ca</b:InternetSiteTitle>
    <b:URL>https://www.cs.ubc.ca/wccce/Program03/papers/Toby.html</b:URL>
    <b:Year>2017</b:Year>
    <b:Month>01</b:Month>
    <b:Day>01</b:Day>
    <b:Author>
      <b:Author>
        <b:NameList>
          <b:Person>
            <b:Last>Donaldson</b:Last>
            <b:First>T</b:First>
          </b:Person>
        </b:NameList>
      </b:Author>
    </b:Author>
    <b:RefOrder>26</b:RefOrder>
  </b:Source>
  <b:Source>
    <b:Tag>Fan04</b:Tag>
    <b:SourceType>ConferenceProceedings</b:SourceType>
    <b:Guid>{309C2958-0A60-354E-B793-A08B59476073}</b:Guid>
    <b:Title>A comparison of C, MATLAB, and Python as teaching languages in engineering.  (2004): </b:Title>
    <b:Year>2004</b:Year>
    <b:JournalName>Computational Science-ICCS 2004</b:JournalName>
    <b:Publisher>Springer</b:Publisher>
    <b:City>Berlin</b:City>
    <b:Pages>1210-1217.</b:Pages>
    <b:ConferenceName>Computational Science - ICCS 2004</b:ConferenceName>
    <b:Author>
      <b:Author>
        <b:NameList>
          <b:Person>
            <b:Last>Fangohr</b:Last>
            <b:First>H</b:First>
          </b:Person>
        </b:NameList>
      </b:Author>
    </b:Author>
    <b:RefOrder>27</b:RefOrder>
  </b:Source>
  <b:Source>
    <b:Tag>Kos14</b:Tag>
    <b:SourceType>InternetSite</b:SourceType>
    <b:Guid>{247DFE17-DFDE-6646-9A8B-241C4BF3377D}</b:Guid>
    <b:Title>Taming Snakemake</b:Title>
    <b:Year>2014</b:Year>
    <b:Month>02</b:Month>
    <b:Day>11</b:Day>
    <b:Author>
      <b:Author>
        <b:NameList>
          <b:Person>
            <b:Last>Koster</b:Last>
            <b:First>J</b:First>
          </b:Person>
        </b:NameList>
      </b:Author>
    </b:Author>
    <b:InternetSiteTitle>de.slideshare.net</b:InternetSiteTitle>
    <b:URL>https://de.slideshare.net/jermdemo/taming-snakemake</b:URL>
    <b:RefOrder>28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30B10B-0BDE-4405-B6B9-ABBFEE9D3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7052</Words>
  <Characters>40202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APPLICATION OF SOFTWARE DESIGN STRATEGIES DURING thE development of MODULAR snakemake pipelines</vt:lpstr>
    </vt:vector>
  </TitlesOfParts>
  <Company>BCCRC</Company>
  <LinksUpToDate>false</LinksUpToDate>
  <CharactersWithSpaces>47160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OF SOFTWARE DESIGN STRATEGIES DURING thE development of MODULAR snakemake pipelines</dc:title>
  <dc:subject/>
  <dc:creator>Tim Boyarski</dc:creator>
  <cp:keywords/>
  <dc:description/>
  <cp:lastModifiedBy>Tim Boyarski</cp:lastModifiedBy>
  <cp:revision>3</cp:revision>
  <cp:lastPrinted>2017-02-21T18:38:00Z</cp:lastPrinted>
  <dcterms:created xsi:type="dcterms:W3CDTF">2017-09-01T02:57:00Z</dcterms:created>
  <dcterms:modified xsi:type="dcterms:W3CDTF">2017-09-01T02:59:00Z</dcterms:modified>
</cp:coreProperties>
</file>